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6F1A" w:rsidRDefault="00851454">
      <w:pPr>
        <w:spacing w:line="20" w:lineRule="exact"/>
        <w:rPr>
          <w:sz w:val="24"/>
          <w:szCs w:val="24"/>
        </w:rPr>
      </w:pPr>
      <w:r>
        <w:rPr>
          <w:noProof/>
          <w:sz w:val="24"/>
          <w:szCs w:val="24"/>
        </w:rPr>
        <w:drawing>
          <wp:anchor distT="0" distB="0" distL="114300" distR="114300" simplePos="0" relativeHeight="251646464" behindDoc="1" locked="0" layoutInCell="0" allowOverlap="1">
            <wp:simplePos x="0" y="0"/>
            <wp:positionH relativeFrom="column">
              <wp:posOffset>657225</wp:posOffset>
            </wp:positionH>
            <wp:positionV relativeFrom="paragraph">
              <wp:posOffset>174625</wp:posOffset>
            </wp:positionV>
            <wp:extent cx="737235" cy="73723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blip>
                    <a:srcRect/>
                    <a:stretch>
                      <a:fillRect/>
                    </a:stretch>
                  </pic:blipFill>
                  <pic:spPr bwMode="auto">
                    <a:xfrm>
                      <a:off x="0" y="0"/>
                      <a:ext cx="737235" cy="737235"/>
                    </a:xfrm>
                    <a:prstGeom prst="rect">
                      <a:avLst/>
                    </a:prstGeom>
                    <a:noFill/>
                  </pic:spPr>
                </pic:pic>
              </a:graphicData>
            </a:graphic>
          </wp:anchor>
        </w:drawing>
      </w:r>
    </w:p>
    <w:p w:rsidR="003A6F1A" w:rsidRDefault="003A6F1A">
      <w:pPr>
        <w:spacing w:line="200" w:lineRule="exact"/>
        <w:rPr>
          <w:sz w:val="24"/>
          <w:szCs w:val="24"/>
        </w:rPr>
      </w:pPr>
    </w:p>
    <w:p w:rsidR="003A6F1A" w:rsidRDefault="003A6F1A">
      <w:pPr>
        <w:spacing w:line="200" w:lineRule="exact"/>
        <w:rPr>
          <w:sz w:val="24"/>
          <w:szCs w:val="24"/>
        </w:rPr>
      </w:pPr>
    </w:p>
    <w:p w:rsidR="003A6F1A" w:rsidRDefault="003A6F1A">
      <w:pPr>
        <w:spacing w:line="383" w:lineRule="exact"/>
        <w:rPr>
          <w:sz w:val="24"/>
          <w:szCs w:val="24"/>
        </w:rPr>
      </w:pPr>
    </w:p>
    <w:p w:rsidR="003A6F1A" w:rsidRDefault="00851454">
      <w:pPr>
        <w:spacing w:line="416" w:lineRule="auto"/>
        <w:ind w:left="2880" w:right="1080"/>
        <w:jc w:val="center"/>
        <w:rPr>
          <w:sz w:val="20"/>
          <w:szCs w:val="20"/>
        </w:rPr>
      </w:pPr>
      <w:r>
        <w:rPr>
          <w:rFonts w:eastAsia="Times New Roman"/>
          <w:sz w:val="28"/>
          <w:szCs w:val="28"/>
        </w:rPr>
        <w:t xml:space="preserve">TRƯỜNG CAO ĐẲNG CÔNG NGHỆ THỦ ĐỨC </w:t>
      </w:r>
      <w:r>
        <w:rPr>
          <w:rFonts w:eastAsia="Times New Roman"/>
          <w:b/>
          <w:bCs/>
          <w:sz w:val="28"/>
          <w:szCs w:val="28"/>
        </w:rPr>
        <w:t xml:space="preserve">KHOA </w:t>
      </w:r>
      <w:r>
        <w:rPr>
          <w:rFonts w:eastAsia="Times New Roman"/>
          <w:b/>
          <w:bCs/>
          <w:sz w:val="28"/>
          <w:szCs w:val="28"/>
          <w:u w:val="single"/>
        </w:rPr>
        <w:t>CÔNG NGHỆ</w:t>
      </w:r>
      <w:r>
        <w:rPr>
          <w:rFonts w:eastAsia="Times New Roman"/>
          <w:b/>
          <w:bCs/>
          <w:sz w:val="28"/>
          <w:szCs w:val="28"/>
        </w:rPr>
        <w:t xml:space="preserve"> </w:t>
      </w:r>
      <w:r>
        <w:rPr>
          <w:rFonts w:eastAsia="Times New Roman"/>
          <w:b/>
          <w:bCs/>
          <w:sz w:val="28"/>
          <w:szCs w:val="28"/>
          <w:u w:val="single"/>
        </w:rPr>
        <w:t>THÔ</w:t>
      </w:r>
      <w:r>
        <w:rPr>
          <w:rFonts w:eastAsia="Times New Roman"/>
          <w:b/>
          <w:bCs/>
          <w:sz w:val="28"/>
          <w:szCs w:val="28"/>
        </w:rPr>
        <w:t>NG TIN</w:t>
      </w:r>
    </w:p>
    <w:p w:rsidR="003A6F1A" w:rsidRDefault="00851454">
      <w:pPr>
        <w:spacing w:line="20" w:lineRule="exact"/>
        <w:rPr>
          <w:sz w:val="24"/>
          <w:szCs w:val="24"/>
        </w:rPr>
      </w:pPr>
      <w:r>
        <w:rPr>
          <w:noProof/>
          <w:sz w:val="24"/>
          <w:szCs w:val="24"/>
        </w:rPr>
        <w:drawing>
          <wp:anchor distT="0" distB="0" distL="114300" distR="114300" simplePos="0" relativeHeight="251647488" behindDoc="1" locked="0" layoutInCell="0" allowOverlap="1">
            <wp:simplePos x="0" y="0"/>
            <wp:positionH relativeFrom="column">
              <wp:posOffset>29845</wp:posOffset>
            </wp:positionH>
            <wp:positionV relativeFrom="paragraph">
              <wp:posOffset>457835</wp:posOffset>
            </wp:positionV>
            <wp:extent cx="6223000" cy="95186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blip>
                    <a:srcRect/>
                    <a:stretch>
                      <a:fillRect/>
                    </a:stretch>
                  </pic:blipFill>
                  <pic:spPr bwMode="auto">
                    <a:xfrm>
                      <a:off x="0" y="0"/>
                      <a:ext cx="6223000" cy="951865"/>
                    </a:xfrm>
                    <a:prstGeom prst="rect">
                      <a:avLst/>
                    </a:prstGeom>
                    <a:noFill/>
                  </pic:spPr>
                </pic:pic>
              </a:graphicData>
            </a:graphic>
          </wp:anchor>
        </w:drawing>
      </w:r>
    </w:p>
    <w:p w:rsidR="003A6F1A" w:rsidRDefault="003A6F1A">
      <w:pPr>
        <w:spacing w:line="200" w:lineRule="exact"/>
        <w:rPr>
          <w:sz w:val="24"/>
          <w:szCs w:val="24"/>
        </w:rPr>
      </w:pPr>
    </w:p>
    <w:p w:rsidR="003A6F1A" w:rsidRDefault="003A6F1A">
      <w:pPr>
        <w:spacing w:line="200" w:lineRule="exact"/>
        <w:rPr>
          <w:sz w:val="24"/>
          <w:szCs w:val="24"/>
        </w:rPr>
      </w:pPr>
    </w:p>
    <w:p w:rsidR="003A6F1A" w:rsidRDefault="003A6F1A">
      <w:pPr>
        <w:spacing w:line="200" w:lineRule="exact"/>
        <w:rPr>
          <w:sz w:val="24"/>
          <w:szCs w:val="24"/>
        </w:rPr>
      </w:pPr>
    </w:p>
    <w:p w:rsidR="003A6F1A" w:rsidRDefault="003A6F1A">
      <w:pPr>
        <w:spacing w:line="200" w:lineRule="exact"/>
        <w:rPr>
          <w:sz w:val="24"/>
          <w:szCs w:val="24"/>
        </w:rPr>
      </w:pPr>
    </w:p>
    <w:p w:rsidR="003A6F1A" w:rsidRDefault="003A6F1A">
      <w:pPr>
        <w:spacing w:line="244" w:lineRule="exact"/>
        <w:rPr>
          <w:sz w:val="24"/>
          <w:szCs w:val="24"/>
        </w:rPr>
      </w:pPr>
    </w:p>
    <w:p w:rsidR="003A6F1A" w:rsidRDefault="00851454">
      <w:pPr>
        <w:jc w:val="center"/>
        <w:rPr>
          <w:sz w:val="20"/>
          <w:szCs w:val="20"/>
        </w:rPr>
      </w:pPr>
      <w:r>
        <w:rPr>
          <w:rFonts w:eastAsia="Times New Roman"/>
          <w:b/>
          <w:bCs/>
          <w:sz w:val="56"/>
          <w:szCs w:val="56"/>
        </w:rPr>
        <w:t>BÁO CÁO KẾT THÚC MÔN HỌC</w:t>
      </w:r>
    </w:p>
    <w:p w:rsidR="003A6F1A" w:rsidRDefault="003A6F1A">
      <w:pPr>
        <w:spacing w:line="375" w:lineRule="exact"/>
        <w:rPr>
          <w:sz w:val="24"/>
          <w:szCs w:val="24"/>
        </w:rPr>
      </w:pPr>
    </w:p>
    <w:p w:rsidR="003A6F1A" w:rsidRDefault="00851454">
      <w:pPr>
        <w:ind w:left="2320"/>
        <w:rPr>
          <w:sz w:val="20"/>
          <w:szCs w:val="20"/>
        </w:rPr>
      </w:pPr>
      <w:r>
        <w:rPr>
          <w:rFonts w:eastAsia="Times New Roman"/>
          <w:b/>
          <w:bCs/>
          <w:sz w:val="40"/>
          <w:szCs w:val="40"/>
        </w:rPr>
        <w:t>Lập trình android nâng cao</w:t>
      </w:r>
    </w:p>
    <w:p w:rsidR="003A6F1A" w:rsidRDefault="003A6F1A">
      <w:pPr>
        <w:spacing w:line="200" w:lineRule="exact"/>
        <w:rPr>
          <w:sz w:val="24"/>
          <w:szCs w:val="24"/>
        </w:rPr>
      </w:pPr>
    </w:p>
    <w:p w:rsidR="003A6F1A" w:rsidRDefault="003A6F1A">
      <w:pPr>
        <w:spacing w:line="200" w:lineRule="exact"/>
        <w:rPr>
          <w:sz w:val="24"/>
          <w:szCs w:val="24"/>
        </w:rPr>
      </w:pPr>
    </w:p>
    <w:p w:rsidR="003A6F1A" w:rsidRDefault="003A6F1A">
      <w:pPr>
        <w:spacing w:line="200" w:lineRule="exact"/>
        <w:rPr>
          <w:sz w:val="24"/>
          <w:szCs w:val="24"/>
        </w:rPr>
      </w:pPr>
    </w:p>
    <w:p w:rsidR="003A6F1A" w:rsidRDefault="003A6F1A">
      <w:pPr>
        <w:spacing w:line="200" w:lineRule="exact"/>
        <w:rPr>
          <w:sz w:val="24"/>
          <w:szCs w:val="24"/>
        </w:rPr>
      </w:pPr>
    </w:p>
    <w:p w:rsidR="003A6F1A" w:rsidRDefault="003A6F1A">
      <w:pPr>
        <w:spacing w:line="302" w:lineRule="exact"/>
        <w:rPr>
          <w:sz w:val="24"/>
          <w:szCs w:val="24"/>
        </w:rPr>
      </w:pPr>
    </w:p>
    <w:p w:rsidR="00851454" w:rsidRDefault="00851454">
      <w:pPr>
        <w:jc w:val="center"/>
        <w:rPr>
          <w:rFonts w:eastAsia="Times New Roman"/>
          <w:b/>
          <w:bCs/>
          <w:sz w:val="52"/>
          <w:szCs w:val="52"/>
        </w:rPr>
      </w:pPr>
      <w:r>
        <w:rPr>
          <w:rFonts w:eastAsia="Times New Roman"/>
          <w:b/>
          <w:bCs/>
          <w:sz w:val="52"/>
          <w:szCs w:val="52"/>
        </w:rPr>
        <w:t xml:space="preserve">Xây dựng ứng dụng </w:t>
      </w:r>
    </w:p>
    <w:p w:rsidR="003A6F1A" w:rsidRDefault="00851454">
      <w:pPr>
        <w:jc w:val="center"/>
        <w:rPr>
          <w:sz w:val="20"/>
          <w:szCs w:val="20"/>
        </w:rPr>
      </w:pPr>
      <w:r>
        <w:rPr>
          <w:rFonts w:eastAsia="Times New Roman"/>
          <w:b/>
          <w:bCs/>
          <w:sz w:val="52"/>
          <w:szCs w:val="52"/>
        </w:rPr>
        <w:t>“Quản Lý Chấm Thi”</w:t>
      </w:r>
    </w:p>
    <w:p w:rsidR="003A6F1A" w:rsidRDefault="003A6F1A">
      <w:pPr>
        <w:spacing w:line="289" w:lineRule="exact"/>
        <w:rPr>
          <w:sz w:val="24"/>
          <w:szCs w:val="24"/>
        </w:rPr>
      </w:pPr>
    </w:p>
    <w:p w:rsidR="003A6F1A" w:rsidRDefault="00851454">
      <w:pPr>
        <w:ind w:left="1660"/>
        <w:rPr>
          <w:sz w:val="20"/>
          <w:szCs w:val="20"/>
        </w:rPr>
      </w:pPr>
      <w:r>
        <w:rPr>
          <w:rFonts w:eastAsia="Times New Roman"/>
          <w:b/>
          <w:bCs/>
          <w:sz w:val="36"/>
          <w:szCs w:val="36"/>
        </w:rPr>
        <w:t>Giảng viên hướng dẫn: Trương Bá Thái</w:t>
      </w:r>
    </w:p>
    <w:p w:rsidR="003A6F1A" w:rsidRDefault="003A6F1A">
      <w:pPr>
        <w:spacing w:line="263" w:lineRule="exact"/>
        <w:rPr>
          <w:sz w:val="24"/>
          <w:szCs w:val="24"/>
        </w:rPr>
      </w:pPr>
    </w:p>
    <w:p w:rsidR="003A6F1A" w:rsidRDefault="00851454">
      <w:pPr>
        <w:ind w:left="1640"/>
        <w:rPr>
          <w:sz w:val="20"/>
          <w:szCs w:val="20"/>
        </w:rPr>
      </w:pPr>
      <w:r>
        <w:rPr>
          <w:rFonts w:eastAsia="Times New Roman"/>
          <w:b/>
          <w:bCs/>
          <w:sz w:val="36"/>
          <w:szCs w:val="36"/>
        </w:rPr>
        <w:t>Sinh viên thực hiện: Nhóm 28</w:t>
      </w:r>
    </w:p>
    <w:p w:rsidR="003A6F1A" w:rsidRDefault="003A6F1A">
      <w:pPr>
        <w:spacing w:line="262" w:lineRule="exact"/>
        <w:rPr>
          <w:sz w:val="24"/>
          <w:szCs w:val="24"/>
        </w:rPr>
      </w:pPr>
    </w:p>
    <w:p w:rsidR="003A6F1A" w:rsidRDefault="00851454">
      <w:pPr>
        <w:ind w:left="4780"/>
        <w:rPr>
          <w:sz w:val="20"/>
          <w:szCs w:val="20"/>
        </w:rPr>
      </w:pPr>
      <w:r>
        <w:rPr>
          <w:rFonts w:eastAsia="Times New Roman"/>
          <w:b/>
          <w:bCs/>
          <w:sz w:val="36"/>
          <w:szCs w:val="36"/>
        </w:rPr>
        <w:t>1. Trương Phan Anh</w:t>
      </w:r>
    </w:p>
    <w:p w:rsidR="003A6F1A" w:rsidRDefault="003A6F1A">
      <w:pPr>
        <w:spacing w:line="262" w:lineRule="exact"/>
        <w:rPr>
          <w:sz w:val="24"/>
          <w:szCs w:val="24"/>
        </w:rPr>
      </w:pPr>
    </w:p>
    <w:p w:rsidR="003A6F1A" w:rsidRDefault="00C626B0">
      <w:pPr>
        <w:ind w:left="4780"/>
        <w:rPr>
          <w:sz w:val="20"/>
          <w:szCs w:val="20"/>
        </w:rPr>
      </w:pPr>
      <w:r>
        <w:rPr>
          <w:rFonts w:eastAsia="Times New Roman"/>
          <w:b/>
          <w:bCs/>
          <w:sz w:val="36"/>
          <w:szCs w:val="36"/>
        </w:rPr>
        <w:t>2. Lê</w:t>
      </w:r>
      <w:r w:rsidR="00851454">
        <w:rPr>
          <w:rFonts w:eastAsia="Times New Roman"/>
          <w:b/>
          <w:bCs/>
          <w:sz w:val="36"/>
          <w:szCs w:val="36"/>
        </w:rPr>
        <w:t xml:space="preserve"> Văn Quang</w:t>
      </w:r>
    </w:p>
    <w:p w:rsidR="003A6F1A" w:rsidRDefault="003A6F1A">
      <w:pPr>
        <w:spacing w:line="263" w:lineRule="exact"/>
        <w:rPr>
          <w:sz w:val="24"/>
          <w:szCs w:val="24"/>
        </w:rPr>
      </w:pPr>
    </w:p>
    <w:p w:rsidR="003A6F1A" w:rsidRDefault="003A6F1A">
      <w:pPr>
        <w:spacing w:line="200" w:lineRule="exact"/>
        <w:rPr>
          <w:sz w:val="24"/>
          <w:szCs w:val="24"/>
        </w:rPr>
      </w:pPr>
    </w:p>
    <w:p w:rsidR="003A6F1A" w:rsidRDefault="003A6F1A">
      <w:pPr>
        <w:spacing w:line="200" w:lineRule="exact"/>
        <w:rPr>
          <w:sz w:val="24"/>
          <w:szCs w:val="24"/>
        </w:rPr>
      </w:pPr>
    </w:p>
    <w:p w:rsidR="003A6F1A" w:rsidRDefault="003A6F1A">
      <w:pPr>
        <w:spacing w:line="200" w:lineRule="exact"/>
        <w:rPr>
          <w:sz w:val="24"/>
          <w:szCs w:val="24"/>
        </w:rPr>
      </w:pPr>
    </w:p>
    <w:p w:rsidR="003A6F1A" w:rsidRDefault="003A6F1A">
      <w:pPr>
        <w:spacing w:line="338" w:lineRule="exact"/>
        <w:rPr>
          <w:sz w:val="24"/>
          <w:szCs w:val="24"/>
        </w:rPr>
      </w:pPr>
    </w:p>
    <w:p w:rsidR="003A6F1A" w:rsidRDefault="00851454">
      <w:pPr>
        <w:tabs>
          <w:tab w:val="left" w:pos="6540"/>
        </w:tabs>
        <w:ind w:left="1580"/>
        <w:rPr>
          <w:sz w:val="20"/>
          <w:szCs w:val="20"/>
        </w:rPr>
      </w:pPr>
      <w:r>
        <w:rPr>
          <w:rFonts w:eastAsia="Times New Roman"/>
          <w:b/>
          <w:bCs/>
          <w:sz w:val="36"/>
          <w:szCs w:val="36"/>
        </w:rPr>
        <w:t>Khoa: Công nghệ thông tin</w:t>
      </w:r>
      <w:r>
        <w:rPr>
          <w:sz w:val="20"/>
          <w:szCs w:val="20"/>
        </w:rPr>
        <w:tab/>
      </w:r>
      <w:r>
        <w:rPr>
          <w:rFonts w:eastAsia="Times New Roman"/>
          <w:b/>
          <w:bCs/>
          <w:sz w:val="36"/>
          <w:szCs w:val="36"/>
        </w:rPr>
        <w:t>Khóa: 2016</w:t>
      </w:r>
    </w:p>
    <w:p w:rsidR="003A6F1A" w:rsidRDefault="003A6F1A">
      <w:pPr>
        <w:spacing w:line="200" w:lineRule="exact"/>
        <w:rPr>
          <w:sz w:val="24"/>
          <w:szCs w:val="24"/>
        </w:rPr>
      </w:pPr>
    </w:p>
    <w:p w:rsidR="003A6F1A" w:rsidRDefault="003A6F1A">
      <w:pPr>
        <w:spacing w:line="200" w:lineRule="exact"/>
        <w:rPr>
          <w:sz w:val="24"/>
          <w:szCs w:val="24"/>
        </w:rPr>
      </w:pPr>
    </w:p>
    <w:p w:rsidR="003A6F1A" w:rsidRDefault="003A6F1A">
      <w:pPr>
        <w:spacing w:line="200" w:lineRule="exact"/>
        <w:rPr>
          <w:sz w:val="24"/>
          <w:szCs w:val="24"/>
        </w:rPr>
      </w:pPr>
    </w:p>
    <w:p w:rsidR="003A6F1A" w:rsidRDefault="003A6F1A">
      <w:pPr>
        <w:spacing w:line="340" w:lineRule="exact"/>
        <w:rPr>
          <w:sz w:val="24"/>
          <w:szCs w:val="24"/>
        </w:rPr>
      </w:pPr>
    </w:p>
    <w:p w:rsidR="003A6F1A" w:rsidRDefault="00851454">
      <w:pPr>
        <w:jc w:val="center"/>
        <w:rPr>
          <w:sz w:val="20"/>
          <w:szCs w:val="20"/>
        </w:rPr>
      </w:pPr>
      <w:r>
        <w:rPr>
          <w:rFonts w:eastAsia="Times New Roman"/>
          <w:b/>
          <w:bCs/>
          <w:sz w:val="24"/>
          <w:szCs w:val="24"/>
        </w:rPr>
        <w:t>Ngày 27/07/2020</w:t>
      </w:r>
    </w:p>
    <w:p w:rsidR="003A6F1A" w:rsidRDefault="003A6F1A">
      <w:pPr>
        <w:spacing w:line="105" w:lineRule="exact"/>
        <w:rPr>
          <w:sz w:val="24"/>
          <w:szCs w:val="24"/>
        </w:rPr>
      </w:pPr>
    </w:p>
    <w:p w:rsidR="003A6F1A" w:rsidRDefault="003A6F1A">
      <w:pPr>
        <w:sectPr w:rsidR="003A6F1A">
          <w:footerReference w:type="default" r:id="rId11"/>
          <w:pgSz w:w="12240" w:h="15840"/>
          <w:pgMar w:top="714" w:right="1440" w:bottom="429" w:left="1440" w:header="0" w:footer="0" w:gutter="0"/>
          <w:cols w:space="720" w:equalWidth="0">
            <w:col w:w="9360"/>
          </w:cols>
        </w:sectPr>
      </w:pPr>
    </w:p>
    <w:p w:rsidR="003A6F1A" w:rsidRDefault="003A6F1A">
      <w:pPr>
        <w:spacing w:line="272" w:lineRule="exact"/>
        <w:rPr>
          <w:sz w:val="20"/>
          <w:szCs w:val="20"/>
        </w:rPr>
      </w:pPr>
      <w:bookmarkStart w:id="0" w:name="page2"/>
      <w:bookmarkEnd w:id="0"/>
    </w:p>
    <w:p w:rsidR="003A6F1A" w:rsidRDefault="00851454">
      <w:pPr>
        <w:jc w:val="center"/>
        <w:rPr>
          <w:sz w:val="20"/>
          <w:szCs w:val="20"/>
        </w:rPr>
      </w:pPr>
      <w:r>
        <w:rPr>
          <w:rFonts w:eastAsia="Times New Roman"/>
          <w:b/>
          <w:bCs/>
          <w:sz w:val="36"/>
          <w:szCs w:val="36"/>
        </w:rPr>
        <w:t>NHẬT KÝ HOẠT ĐỘNG NHÓM 28</w:t>
      </w:r>
    </w:p>
    <w:p w:rsidR="003A6F1A" w:rsidRDefault="003A6F1A">
      <w:pPr>
        <w:spacing w:line="245"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780"/>
        <w:gridCol w:w="1200"/>
        <w:gridCol w:w="3680"/>
        <w:gridCol w:w="1140"/>
        <w:gridCol w:w="1140"/>
        <w:gridCol w:w="1660"/>
      </w:tblGrid>
      <w:tr w:rsidR="003A6F1A">
        <w:trPr>
          <w:trHeight w:val="283"/>
        </w:trPr>
        <w:tc>
          <w:tcPr>
            <w:tcW w:w="780" w:type="dxa"/>
            <w:tcBorders>
              <w:top w:val="single" w:sz="8" w:space="0" w:color="auto"/>
              <w:left w:val="single" w:sz="8" w:space="0" w:color="auto"/>
              <w:right w:val="single" w:sz="8" w:space="0" w:color="auto"/>
            </w:tcBorders>
            <w:vAlign w:val="bottom"/>
          </w:tcPr>
          <w:p w:rsidR="003A6F1A" w:rsidRDefault="00851454">
            <w:pPr>
              <w:ind w:left="160"/>
              <w:rPr>
                <w:sz w:val="20"/>
                <w:szCs w:val="20"/>
              </w:rPr>
            </w:pPr>
            <w:r>
              <w:rPr>
                <w:rFonts w:eastAsia="Times New Roman"/>
                <w:b/>
                <w:bCs/>
                <w:color w:val="31849B"/>
                <w:sz w:val="24"/>
                <w:szCs w:val="24"/>
              </w:rPr>
              <w:t>STT</w:t>
            </w:r>
          </w:p>
        </w:tc>
        <w:tc>
          <w:tcPr>
            <w:tcW w:w="1200" w:type="dxa"/>
            <w:tcBorders>
              <w:top w:val="single" w:sz="8" w:space="0" w:color="auto"/>
              <w:right w:val="single" w:sz="8" w:space="0" w:color="auto"/>
            </w:tcBorders>
            <w:vAlign w:val="bottom"/>
          </w:tcPr>
          <w:p w:rsidR="003A6F1A" w:rsidRDefault="00851454">
            <w:pPr>
              <w:ind w:left="120"/>
              <w:rPr>
                <w:sz w:val="20"/>
                <w:szCs w:val="20"/>
              </w:rPr>
            </w:pPr>
            <w:r>
              <w:rPr>
                <w:rFonts w:eastAsia="Times New Roman"/>
                <w:b/>
                <w:bCs/>
                <w:color w:val="31849B"/>
                <w:sz w:val="24"/>
                <w:szCs w:val="24"/>
              </w:rPr>
              <w:t>HỌ TÊN</w:t>
            </w:r>
          </w:p>
        </w:tc>
        <w:tc>
          <w:tcPr>
            <w:tcW w:w="3680" w:type="dxa"/>
            <w:tcBorders>
              <w:top w:val="single" w:sz="8" w:space="0" w:color="auto"/>
              <w:right w:val="single" w:sz="8" w:space="0" w:color="auto"/>
            </w:tcBorders>
            <w:vAlign w:val="bottom"/>
          </w:tcPr>
          <w:p w:rsidR="003A6F1A" w:rsidRDefault="00851454">
            <w:pPr>
              <w:ind w:left="1140"/>
              <w:rPr>
                <w:sz w:val="20"/>
                <w:szCs w:val="20"/>
              </w:rPr>
            </w:pPr>
            <w:r>
              <w:rPr>
                <w:rFonts w:eastAsia="Times New Roman"/>
                <w:b/>
                <w:bCs/>
                <w:color w:val="31849B"/>
                <w:sz w:val="24"/>
                <w:szCs w:val="24"/>
              </w:rPr>
              <w:t>CÔNG VIỆC</w:t>
            </w:r>
          </w:p>
        </w:tc>
        <w:tc>
          <w:tcPr>
            <w:tcW w:w="1140" w:type="dxa"/>
            <w:tcBorders>
              <w:top w:val="single" w:sz="8" w:space="0" w:color="auto"/>
              <w:right w:val="single" w:sz="8" w:space="0" w:color="auto"/>
            </w:tcBorders>
            <w:vAlign w:val="bottom"/>
          </w:tcPr>
          <w:p w:rsidR="003A6F1A" w:rsidRDefault="00851454">
            <w:pPr>
              <w:jc w:val="center"/>
              <w:rPr>
                <w:sz w:val="20"/>
                <w:szCs w:val="20"/>
              </w:rPr>
            </w:pPr>
            <w:r>
              <w:rPr>
                <w:rFonts w:eastAsia="Times New Roman"/>
                <w:b/>
                <w:bCs/>
                <w:color w:val="31849B"/>
                <w:sz w:val="24"/>
                <w:szCs w:val="24"/>
              </w:rPr>
              <w:t>TỰ</w:t>
            </w:r>
          </w:p>
        </w:tc>
        <w:tc>
          <w:tcPr>
            <w:tcW w:w="1140" w:type="dxa"/>
            <w:tcBorders>
              <w:top w:val="single" w:sz="8" w:space="0" w:color="auto"/>
              <w:right w:val="single" w:sz="8" w:space="0" w:color="auto"/>
            </w:tcBorders>
            <w:vAlign w:val="bottom"/>
          </w:tcPr>
          <w:p w:rsidR="003A6F1A" w:rsidRDefault="00851454">
            <w:pPr>
              <w:jc w:val="center"/>
              <w:rPr>
                <w:sz w:val="20"/>
                <w:szCs w:val="20"/>
              </w:rPr>
            </w:pPr>
            <w:r>
              <w:rPr>
                <w:rFonts w:eastAsia="Times New Roman"/>
                <w:b/>
                <w:bCs/>
                <w:color w:val="31849B"/>
                <w:sz w:val="24"/>
                <w:szCs w:val="24"/>
              </w:rPr>
              <w:t>NHÓM</w:t>
            </w:r>
          </w:p>
        </w:tc>
        <w:tc>
          <w:tcPr>
            <w:tcW w:w="1660" w:type="dxa"/>
            <w:tcBorders>
              <w:top w:val="single" w:sz="8" w:space="0" w:color="auto"/>
              <w:right w:val="single" w:sz="8" w:space="0" w:color="auto"/>
            </w:tcBorders>
            <w:vAlign w:val="bottom"/>
          </w:tcPr>
          <w:p w:rsidR="003A6F1A" w:rsidRDefault="00851454">
            <w:pPr>
              <w:ind w:left="360"/>
              <w:rPr>
                <w:sz w:val="20"/>
                <w:szCs w:val="20"/>
              </w:rPr>
            </w:pPr>
            <w:r>
              <w:rPr>
                <w:rFonts w:eastAsia="Times New Roman"/>
                <w:b/>
                <w:bCs/>
                <w:color w:val="31849B"/>
                <w:sz w:val="24"/>
                <w:szCs w:val="24"/>
              </w:rPr>
              <w:t>KÝ TÊN</w:t>
            </w:r>
          </w:p>
        </w:tc>
      </w:tr>
      <w:tr w:rsidR="003A6F1A">
        <w:trPr>
          <w:trHeight w:val="276"/>
        </w:trPr>
        <w:tc>
          <w:tcPr>
            <w:tcW w:w="780" w:type="dxa"/>
            <w:tcBorders>
              <w:left w:val="single" w:sz="8" w:space="0" w:color="auto"/>
              <w:right w:val="single" w:sz="8" w:space="0" w:color="auto"/>
            </w:tcBorders>
            <w:vAlign w:val="bottom"/>
          </w:tcPr>
          <w:p w:rsidR="003A6F1A" w:rsidRDefault="003A6F1A">
            <w:pPr>
              <w:rPr>
                <w:sz w:val="24"/>
                <w:szCs w:val="24"/>
              </w:rPr>
            </w:pPr>
          </w:p>
        </w:tc>
        <w:tc>
          <w:tcPr>
            <w:tcW w:w="1200" w:type="dxa"/>
            <w:tcBorders>
              <w:right w:val="single" w:sz="8" w:space="0" w:color="auto"/>
            </w:tcBorders>
            <w:vAlign w:val="bottom"/>
          </w:tcPr>
          <w:p w:rsidR="003A6F1A" w:rsidRDefault="003A6F1A">
            <w:pPr>
              <w:rPr>
                <w:sz w:val="24"/>
                <w:szCs w:val="24"/>
              </w:rPr>
            </w:pPr>
          </w:p>
        </w:tc>
        <w:tc>
          <w:tcPr>
            <w:tcW w:w="3680" w:type="dxa"/>
            <w:tcBorders>
              <w:right w:val="single" w:sz="8" w:space="0" w:color="auto"/>
            </w:tcBorders>
            <w:vAlign w:val="bottom"/>
          </w:tcPr>
          <w:p w:rsidR="003A6F1A" w:rsidRDefault="003A6F1A">
            <w:pPr>
              <w:rPr>
                <w:sz w:val="24"/>
                <w:szCs w:val="24"/>
              </w:rPr>
            </w:pPr>
          </w:p>
        </w:tc>
        <w:tc>
          <w:tcPr>
            <w:tcW w:w="1140" w:type="dxa"/>
            <w:tcBorders>
              <w:right w:val="single" w:sz="8" w:space="0" w:color="auto"/>
            </w:tcBorders>
            <w:vAlign w:val="bottom"/>
          </w:tcPr>
          <w:p w:rsidR="003A6F1A" w:rsidRDefault="00851454">
            <w:pPr>
              <w:jc w:val="center"/>
              <w:rPr>
                <w:sz w:val="20"/>
                <w:szCs w:val="20"/>
              </w:rPr>
            </w:pPr>
            <w:r>
              <w:rPr>
                <w:rFonts w:eastAsia="Times New Roman"/>
                <w:b/>
                <w:bCs/>
                <w:color w:val="31849B"/>
                <w:w w:val="99"/>
                <w:sz w:val="24"/>
                <w:szCs w:val="24"/>
              </w:rPr>
              <w:t>ĐÁNH</w:t>
            </w:r>
          </w:p>
        </w:tc>
        <w:tc>
          <w:tcPr>
            <w:tcW w:w="1140" w:type="dxa"/>
            <w:tcBorders>
              <w:right w:val="single" w:sz="8" w:space="0" w:color="auto"/>
            </w:tcBorders>
            <w:vAlign w:val="bottom"/>
          </w:tcPr>
          <w:p w:rsidR="003A6F1A" w:rsidRDefault="00851454">
            <w:pPr>
              <w:jc w:val="center"/>
              <w:rPr>
                <w:sz w:val="20"/>
                <w:szCs w:val="20"/>
              </w:rPr>
            </w:pPr>
            <w:r>
              <w:rPr>
                <w:rFonts w:eastAsia="Times New Roman"/>
                <w:b/>
                <w:bCs/>
                <w:color w:val="31849B"/>
                <w:w w:val="99"/>
                <w:sz w:val="24"/>
                <w:szCs w:val="24"/>
              </w:rPr>
              <w:t>ĐÁNH</w:t>
            </w:r>
          </w:p>
        </w:tc>
        <w:tc>
          <w:tcPr>
            <w:tcW w:w="1660" w:type="dxa"/>
            <w:tcBorders>
              <w:right w:val="single" w:sz="8" w:space="0" w:color="auto"/>
            </w:tcBorders>
            <w:vAlign w:val="bottom"/>
          </w:tcPr>
          <w:p w:rsidR="003A6F1A" w:rsidRDefault="003A6F1A">
            <w:pPr>
              <w:rPr>
                <w:sz w:val="24"/>
                <w:szCs w:val="24"/>
              </w:rPr>
            </w:pPr>
          </w:p>
        </w:tc>
      </w:tr>
      <w:tr w:rsidR="003A6F1A">
        <w:trPr>
          <w:trHeight w:val="278"/>
        </w:trPr>
        <w:tc>
          <w:tcPr>
            <w:tcW w:w="780" w:type="dxa"/>
            <w:tcBorders>
              <w:left w:val="single" w:sz="8" w:space="0" w:color="auto"/>
              <w:bottom w:val="single" w:sz="8" w:space="0" w:color="auto"/>
              <w:right w:val="single" w:sz="8" w:space="0" w:color="auto"/>
            </w:tcBorders>
            <w:vAlign w:val="bottom"/>
          </w:tcPr>
          <w:p w:rsidR="003A6F1A" w:rsidRDefault="003A6F1A">
            <w:pPr>
              <w:rPr>
                <w:sz w:val="24"/>
                <w:szCs w:val="24"/>
              </w:rPr>
            </w:pPr>
          </w:p>
        </w:tc>
        <w:tc>
          <w:tcPr>
            <w:tcW w:w="1200" w:type="dxa"/>
            <w:tcBorders>
              <w:bottom w:val="single" w:sz="8" w:space="0" w:color="auto"/>
              <w:right w:val="single" w:sz="8" w:space="0" w:color="auto"/>
            </w:tcBorders>
            <w:vAlign w:val="bottom"/>
          </w:tcPr>
          <w:p w:rsidR="003A6F1A" w:rsidRDefault="003A6F1A">
            <w:pPr>
              <w:rPr>
                <w:sz w:val="24"/>
                <w:szCs w:val="24"/>
              </w:rPr>
            </w:pPr>
          </w:p>
        </w:tc>
        <w:tc>
          <w:tcPr>
            <w:tcW w:w="3680" w:type="dxa"/>
            <w:tcBorders>
              <w:bottom w:val="single" w:sz="8" w:space="0" w:color="auto"/>
              <w:right w:val="single" w:sz="8" w:space="0" w:color="auto"/>
            </w:tcBorders>
            <w:vAlign w:val="bottom"/>
          </w:tcPr>
          <w:p w:rsidR="003A6F1A" w:rsidRDefault="003A6F1A">
            <w:pPr>
              <w:rPr>
                <w:sz w:val="24"/>
                <w:szCs w:val="24"/>
              </w:rPr>
            </w:pPr>
          </w:p>
        </w:tc>
        <w:tc>
          <w:tcPr>
            <w:tcW w:w="1140" w:type="dxa"/>
            <w:tcBorders>
              <w:bottom w:val="single" w:sz="8" w:space="0" w:color="auto"/>
              <w:right w:val="single" w:sz="8" w:space="0" w:color="auto"/>
            </w:tcBorders>
            <w:vAlign w:val="bottom"/>
          </w:tcPr>
          <w:p w:rsidR="003A6F1A" w:rsidRDefault="00851454">
            <w:pPr>
              <w:jc w:val="center"/>
              <w:rPr>
                <w:sz w:val="20"/>
                <w:szCs w:val="20"/>
              </w:rPr>
            </w:pPr>
            <w:r>
              <w:rPr>
                <w:rFonts w:eastAsia="Times New Roman"/>
                <w:b/>
                <w:bCs/>
                <w:color w:val="31849B"/>
                <w:sz w:val="24"/>
                <w:szCs w:val="24"/>
              </w:rPr>
              <w:t>GIÁ</w:t>
            </w:r>
          </w:p>
        </w:tc>
        <w:tc>
          <w:tcPr>
            <w:tcW w:w="1140" w:type="dxa"/>
            <w:tcBorders>
              <w:bottom w:val="single" w:sz="8" w:space="0" w:color="auto"/>
              <w:right w:val="single" w:sz="8" w:space="0" w:color="auto"/>
            </w:tcBorders>
            <w:vAlign w:val="bottom"/>
          </w:tcPr>
          <w:p w:rsidR="003A6F1A" w:rsidRDefault="00851454">
            <w:pPr>
              <w:jc w:val="center"/>
              <w:rPr>
                <w:sz w:val="20"/>
                <w:szCs w:val="20"/>
              </w:rPr>
            </w:pPr>
            <w:r>
              <w:rPr>
                <w:rFonts w:eastAsia="Times New Roman"/>
                <w:b/>
                <w:bCs/>
                <w:color w:val="31849B"/>
                <w:sz w:val="24"/>
                <w:szCs w:val="24"/>
              </w:rPr>
              <w:t>GIÁ</w:t>
            </w:r>
          </w:p>
        </w:tc>
        <w:tc>
          <w:tcPr>
            <w:tcW w:w="1660" w:type="dxa"/>
            <w:tcBorders>
              <w:bottom w:val="single" w:sz="8" w:space="0" w:color="auto"/>
              <w:right w:val="single" w:sz="8" w:space="0" w:color="auto"/>
            </w:tcBorders>
            <w:vAlign w:val="bottom"/>
          </w:tcPr>
          <w:p w:rsidR="003A6F1A" w:rsidRDefault="003A6F1A">
            <w:pPr>
              <w:rPr>
                <w:sz w:val="24"/>
                <w:szCs w:val="24"/>
              </w:rPr>
            </w:pPr>
          </w:p>
        </w:tc>
      </w:tr>
      <w:tr w:rsidR="003A6F1A">
        <w:trPr>
          <w:trHeight w:val="265"/>
        </w:trPr>
        <w:tc>
          <w:tcPr>
            <w:tcW w:w="780" w:type="dxa"/>
            <w:tcBorders>
              <w:left w:val="single" w:sz="8" w:space="0" w:color="auto"/>
              <w:right w:val="single" w:sz="8" w:space="0" w:color="auto"/>
            </w:tcBorders>
            <w:shd w:val="clear" w:color="auto" w:fill="D2EAF1"/>
            <w:vAlign w:val="bottom"/>
          </w:tcPr>
          <w:p w:rsidR="003A6F1A" w:rsidRDefault="00851454">
            <w:pPr>
              <w:spacing w:line="265" w:lineRule="exact"/>
              <w:ind w:left="120"/>
              <w:rPr>
                <w:sz w:val="20"/>
                <w:szCs w:val="20"/>
              </w:rPr>
            </w:pPr>
            <w:r>
              <w:rPr>
                <w:rFonts w:eastAsia="Times New Roman"/>
                <w:b/>
                <w:bCs/>
                <w:color w:val="31849B"/>
                <w:sz w:val="24"/>
                <w:szCs w:val="24"/>
              </w:rPr>
              <w:t>1</w:t>
            </w:r>
          </w:p>
        </w:tc>
        <w:tc>
          <w:tcPr>
            <w:tcW w:w="1200" w:type="dxa"/>
            <w:tcBorders>
              <w:right w:val="single" w:sz="8" w:space="0" w:color="auto"/>
            </w:tcBorders>
            <w:shd w:val="clear" w:color="auto" w:fill="D2EAF1"/>
            <w:vAlign w:val="bottom"/>
          </w:tcPr>
          <w:p w:rsidR="003A6F1A" w:rsidRDefault="00851454">
            <w:pPr>
              <w:spacing w:line="264" w:lineRule="exact"/>
              <w:ind w:left="80"/>
              <w:rPr>
                <w:sz w:val="20"/>
                <w:szCs w:val="20"/>
              </w:rPr>
            </w:pPr>
            <w:r>
              <w:rPr>
                <w:rFonts w:eastAsia="Times New Roman"/>
                <w:color w:val="31849B"/>
                <w:sz w:val="24"/>
                <w:szCs w:val="24"/>
              </w:rPr>
              <w:t>Trương</w:t>
            </w:r>
          </w:p>
        </w:tc>
        <w:tc>
          <w:tcPr>
            <w:tcW w:w="3680" w:type="dxa"/>
            <w:tcBorders>
              <w:right w:val="single" w:sz="8" w:space="0" w:color="auto"/>
            </w:tcBorders>
            <w:shd w:val="clear" w:color="auto" w:fill="D2EAF1"/>
            <w:vAlign w:val="bottom"/>
          </w:tcPr>
          <w:p w:rsidR="003A6F1A" w:rsidRDefault="00851454">
            <w:pPr>
              <w:spacing w:line="264" w:lineRule="exact"/>
              <w:ind w:left="100"/>
              <w:rPr>
                <w:sz w:val="20"/>
                <w:szCs w:val="20"/>
              </w:rPr>
            </w:pPr>
            <w:r>
              <w:rPr>
                <w:rFonts w:eastAsia="Times New Roman"/>
                <w:color w:val="31849B"/>
                <w:sz w:val="24"/>
                <w:szCs w:val="24"/>
              </w:rPr>
              <w:t>Nghiêm cứu đề tài</w:t>
            </w:r>
          </w:p>
        </w:tc>
        <w:tc>
          <w:tcPr>
            <w:tcW w:w="1140" w:type="dxa"/>
            <w:tcBorders>
              <w:right w:val="single" w:sz="8" w:space="0" w:color="auto"/>
            </w:tcBorders>
            <w:shd w:val="clear" w:color="auto" w:fill="D2EAF1"/>
            <w:vAlign w:val="bottom"/>
          </w:tcPr>
          <w:p w:rsidR="003A6F1A" w:rsidRDefault="00851454">
            <w:pPr>
              <w:spacing w:line="264" w:lineRule="exact"/>
              <w:jc w:val="center"/>
              <w:rPr>
                <w:sz w:val="20"/>
                <w:szCs w:val="20"/>
              </w:rPr>
            </w:pPr>
            <w:r>
              <w:rPr>
                <w:rFonts w:eastAsia="Times New Roman"/>
                <w:color w:val="31849B"/>
                <w:w w:val="99"/>
                <w:sz w:val="24"/>
                <w:szCs w:val="24"/>
              </w:rPr>
              <w:t>50%</w:t>
            </w:r>
          </w:p>
        </w:tc>
        <w:tc>
          <w:tcPr>
            <w:tcW w:w="1140" w:type="dxa"/>
            <w:tcBorders>
              <w:right w:val="single" w:sz="8" w:space="0" w:color="auto"/>
            </w:tcBorders>
            <w:shd w:val="clear" w:color="auto" w:fill="D2EAF1"/>
            <w:vAlign w:val="bottom"/>
          </w:tcPr>
          <w:p w:rsidR="003A6F1A" w:rsidRDefault="00851454">
            <w:pPr>
              <w:spacing w:line="264" w:lineRule="exact"/>
              <w:jc w:val="center"/>
              <w:rPr>
                <w:sz w:val="20"/>
                <w:szCs w:val="20"/>
              </w:rPr>
            </w:pPr>
            <w:r>
              <w:rPr>
                <w:rFonts w:eastAsia="Times New Roman"/>
                <w:color w:val="31849B"/>
                <w:w w:val="99"/>
                <w:sz w:val="24"/>
                <w:szCs w:val="24"/>
              </w:rPr>
              <w:t>50%</w:t>
            </w:r>
          </w:p>
        </w:tc>
        <w:tc>
          <w:tcPr>
            <w:tcW w:w="1660" w:type="dxa"/>
            <w:tcBorders>
              <w:right w:val="single" w:sz="8" w:space="0" w:color="auto"/>
            </w:tcBorders>
            <w:shd w:val="clear" w:color="auto" w:fill="D2EAF1"/>
            <w:vAlign w:val="bottom"/>
          </w:tcPr>
          <w:p w:rsidR="003A6F1A" w:rsidRDefault="003A6F1A">
            <w:pPr>
              <w:rPr>
                <w:sz w:val="23"/>
                <w:szCs w:val="23"/>
              </w:rPr>
            </w:pPr>
          </w:p>
        </w:tc>
      </w:tr>
      <w:tr w:rsidR="003A6F1A">
        <w:trPr>
          <w:trHeight w:val="274"/>
        </w:trPr>
        <w:tc>
          <w:tcPr>
            <w:tcW w:w="780" w:type="dxa"/>
            <w:tcBorders>
              <w:left w:val="single" w:sz="8" w:space="0" w:color="auto"/>
              <w:right w:val="single" w:sz="8" w:space="0" w:color="auto"/>
            </w:tcBorders>
            <w:shd w:val="clear" w:color="auto" w:fill="D2EAF1"/>
            <w:vAlign w:val="bottom"/>
          </w:tcPr>
          <w:p w:rsidR="003A6F1A" w:rsidRDefault="003A6F1A">
            <w:pPr>
              <w:rPr>
                <w:sz w:val="23"/>
                <w:szCs w:val="23"/>
              </w:rPr>
            </w:pPr>
          </w:p>
        </w:tc>
        <w:tc>
          <w:tcPr>
            <w:tcW w:w="1200" w:type="dxa"/>
            <w:tcBorders>
              <w:right w:val="single" w:sz="8" w:space="0" w:color="auto"/>
            </w:tcBorders>
            <w:shd w:val="clear" w:color="auto" w:fill="D2EAF1"/>
            <w:vAlign w:val="bottom"/>
          </w:tcPr>
          <w:p w:rsidR="003A6F1A" w:rsidRDefault="00851454">
            <w:pPr>
              <w:spacing w:line="273" w:lineRule="exact"/>
              <w:ind w:left="80"/>
              <w:rPr>
                <w:sz w:val="20"/>
                <w:szCs w:val="20"/>
              </w:rPr>
            </w:pPr>
            <w:r>
              <w:rPr>
                <w:rFonts w:eastAsia="Times New Roman"/>
                <w:color w:val="31849B"/>
                <w:sz w:val="24"/>
                <w:szCs w:val="24"/>
              </w:rPr>
              <w:t>Phan</w:t>
            </w:r>
          </w:p>
        </w:tc>
        <w:tc>
          <w:tcPr>
            <w:tcW w:w="3680" w:type="dxa"/>
            <w:tcBorders>
              <w:right w:val="single" w:sz="8" w:space="0" w:color="auto"/>
            </w:tcBorders>
            <w:shd w:val="clear" w:color="auto" w:fill="D2EAF1"/>
            <w:vAlign w:val="bottom"/>
          </w:tcPr>
          <w:p w:rsidR="003A6F1A" w:rsidRDefault="00851454">
            <w:pPr>
              <w:spacing w:line="273" w:lineRule="exact"/>
              <w:ind w:left="100"/>
              <w:rPr>
                <w:sz w:val="20"/>
                <w:szCs w:val="20"/>
              </w:rPr>
            </w:pPr>
            <w:r>
              <w:rPr>
                <w:rFonts w:eastAsia="Times New Roman"/>
                <w:color w:val="31849B"/>
                <w:sz w:val="24"/>
                <w:szCs w:val="24"/>
              </w:rPr>
              <w:t>Viết SRS</w:t>
            </w:r>
          </w:p>
        </w:tc>
        <w:tc>
          <w:tcPr>
            <w:tcW w:w="1140" w:type="dxa"/>
            <w:tcBorders>
              <w:right w:val="single" w:sz="8" w:space="0" w:color="auto"/>
            </w:tcBorders>
            <w:shd w:val="clear" w:color="auto" w:fill="D2EAF1"/>
            <w:vAlign w:val="bottom"/>
          </w:tcPr>
          <w:p w:rsidR="003A6F1A" w:rsidRDefault="003A6F1A">
            <w:pPr>
              <w:rPr>
                <w:sz w:val="23"/>
                <w:szCs w:val="23"/>
              </w:rPr>
            </w:pPr>
          </w:p>
        </w:tc>
        <w:tc>
          <w:tcPr>
            <w:tcW w:w="1140" w:type="dxa"/>
            <w:tcBorders>
              <w:right w:val="single" w:sz="8" w:space="0" w:color="auto"/>
            </w:tcBorders>
            <w:shd w:val="clear" w:color="auto" w:fill="D2EAF1"/>
            <w:vAlign w:val="bottom"/>
          </w:tcPr>
          <w:p w:rsidR="003A6F1A" w:rsidRDefault="003A6F1A">
            <w:pPr>
              <w:rPr>
                <w:sz w:val="23"/>
                <w:szCs w:val="23"/>
              </w:rPr>
            </w:pPr>
          </w:p>
        </w:tc>
        <w:tc>
          <w:tcPr>
            <w:tcW w:w="1660" w:type="dxa"/>
            <w:tcBorders>
              <w:right w:val="single" w:sz="8" w:space="0" w:color="auto"/>
            </w:tcBorders>
            <w:shd w:val="clear" w:color="auto" w:fill="D2EAF1"/>
            <w:vAlign w:val="bottom"/>
          </w:tcPr>
          <w:p w:rsidR="003A6F1A" w:rsidRDefault="003A6F1A">
            <w:pPr>
              <w:rPr>
                <w:sz w:val="23"/>
                <w:szCs w:val="23"/>
              </w:rPr>
            </w:pPr>
          </w:p>
        </w:tc>
      </w:tr>
      <w:tr w:rsidR="003A6F1A">
        <w:trPr>
          <w:trHeight w:val="276"/>
        </w:trPr>
        <w:tc>
          <w:tcPr>
            <w:tcW w:w="780" w:type="dxa"/>
            <w:tcBorders>
              <w:left w:val="single" w:sz="8" w:space="0" w:color="auto"/>
              <w:right w:val="single" w:sz="8" w:space="0" w:color="auto"/>
            </w:tcBorders>
            <w:shd w:val="clear" w:color="auto" w:fill="D2EAF1"/>
            <w:vAlign w:val="bottom"/>
          </w:tcPr>
          <w:p w:rsidR="003A6F1A" w:rsidRDefault="003A6F1A">
            <w:pPr>
              <w:rPr>
                <w:sz w:val="24"/>
                <w:szCs w:val="24"/>
              </w:rPr>
            </w:pPr>
          </w:p>
        </w:tc>
        <w:tc>
          <w:tcPr>
            <w:tcW w:w="1200" w:type="dxa"/>
            <w:tcBorders>
              <w:right w:val="single" w:sz="8" w:space="0" w:color="auto"/>
            </w:tcBorders>
            <w:shd w:val="clear" w:color="auto" w:fill="D2EAF1"/>
            <w:vAlign w:val="bottom"/>
          </w:tcPr>
          <w:p w:rsidR="003A6F1A" w:rsidRDefault="00851454" w:rsidP="00851454">
            <w:pPr>
              <w:rPr>
                <w:sz w:val="20"/>
                <w:szCs w:val="20"/>
              </w:rPr>
            </w:pPr>
            <w:r>
              <w:rPr>
                <w:rFonts w:eastAsia="Times New Roman"/>
                <w:color w:val="31849B"/>
                <w:sz w:val="24"/>
                <w:szCs w:val="24"/>
              </w:rPr>
              <w:t>Anh</w:t>
            </w:r>
          </w:p>
        </w:tc>
        <w:tc>
          <w:tcPr>
            <w:tcW w:w="3680" w:type="dxa"/>
            <w:tcBorders>
              <w:right w:val="single" w:sz="8" w:space="0" w:color="auto"/>
            </w:tcBorders>
            <w:shd w:val="clear" w:color="auto" w:fill="D2EAF1"/>
            <w:vAlign w:val="bottom"/>
          </w:tcPr>
          <w:p w:rsidR="003A6F1A" w:rsidRDefault="00851454">
            <w:pPr>
              <w:ind w:left="100"/>
              <w:rPr>
                <w:sz w:val="20"/>
                <w:szCs w:val="20"/>
              </w:rPr>
            </w:pPr>
            <w:r>
              <w:rPr>
                <w:rFonts w:eastAsia="Times New Roman"/>
                <w:color w:val="31849B"/>
                <w:sz w:val="24"/>
                <w:szCs w:val="24"/>
              </w:rPr>
              <w:t>Viết SDS</w:t>
            </w:r>
          </w:p>
        </w:tc>
        <w:tc>
          <w:tcPr>
            <w:tcW w:w="1140" w:type="dxa"/>
            <w:tcBorders>
              <w:right w:val="single" w:sz="8" w:space="0" w:color="auto"/>
            </w:tcBorders>
            <w:shd w:val="clear" w:color="auto" w:fill="D2EAF1"/>
            <w:vAlign w:val="bottom"/>
          </w:tcPr>
          <w:p w:rsidR="003A6F1A" w:rsidRDefault="003A6F1A">
            <w:pPr>
              <w:rPr>
                <w:sz w:val="24"/>
                <w:szCs w:val="24"/>
              </w:rPr>
            </w:pPr>
          </w:p>
        </w:tc>
        <w:tc>
          <w:tcPr>
            <w:tcW w:w="1140" w:type="dxa"/>
            <w:tcBorders>
              <w:right w:val="single" w:sz="8" w:space="0" w:color="auto"/>
            </w:tcBorders>
            <w:shd w:val="clear" w:color="auto" w:fill="D2EAF1"/>
            <w:vAlign w:val="bottom"/>
          </w:tcPr>
          <w:p w:rsidR="003A6F1A" w:rsidRDefault="003A6F1A">
            <w:pPr>
              <w:rPr>
                <w:sz w:val="24"/>
                <w:szCs w:val="24"/>
              </w:rPr>
            </w:pPr>
          </w:p>
        </w:tc>
        <w:tc>
          <w:tcPr>
            <w:tcW w:w="1660" w:type="dxa"/>
            <w:tcBorders>
              <w:right w:val="single" w:sz="8" w:space="0" w:color="auto"/>
            </w:tcBorders>
            <w:shd w:val="clear" w:color="auto" w:fill="D2EAF1"/>
            <w:vAlign w:val="bottom"/>
          </w:tcPr>
          <w:p w:rsidR="003A6F1A" w:rsidRDefault="003A6F1A">
            <w:pPr>
              <w:rPr>
                <w:sz w:val="24"/>
                <w:szCs w:val="24"/>
              </w:rPr>
            </w:pPr>
          </w:p>
        </w:tc>
      </w:tr>
      <w:tr w:rsidR="003A6F1A">
        <w:trPr>
          <w:trHeight w:val="276"/>
        </w:trPr>
        <w:tc>
          <w:tcPr>
            <w:tcW w:w="780" w:type="dxa"/>
            <w:tcBorders>
              <w:left w:val="single" w:sz="8" w:space="0" w:color="auto"/>
              <w:right w:val="single" w:sz="8" w:space="0" w:color="auto"/>
            </w:tcBorders>
            <w:shd w:val="clear" w:color="auto" w:fill="D2EAF1"/>
            <w:vAlign w:val="bottom"/>
          </w:tcPr>
          <w:p w:rsidR="003A6F1A" w:rsidRDefault="003A6F1A">
            <w:pPr>
              <w:rPr>
                <w:sz w:val="24"/>
                <w:szCs w:val="24"/>
              </w:rPr>
            </w:pPr>
          </w:p>
        </w:tc>
        <w:tc>
          <w:tcPr>
            <w:tcW w:w="1200" w:type="dxa"/>
            <w:tcBorders>
              <w:right w:val="single" w:sz="8" w:space="0" w:color="auto"/>
            </w:tcBorders>
            <w:shd w:val="clear" w:color="auto" w:fill="D2EAF1"/>
            <w:vAlign w:val="bottom"/>
          </w:tcPr>
          <w:p w:rsidR="003A6F1A" w:rsidRDefault="003A6F1A">
            <w:pPr>
              <w:rPr>
                <w:sz w:val="24"/>
                <w:szCs w:val="24"/>
              </w:rPr>
            </w:pPr>
          </w:p>
        </w:tc>
        <w:tc>
          <w:tcPr>
            <w:tcW w:w="3680" w:type="dxa"/>
            <w:tcBorders>
              <w:right w:val="single" w:sz="8" w:space="0" w:color="auto"/>
            </w:tcBorders>
            <w:shd w:val="clear" w:color="auto" w:fill="D2EAF1"/>
            <w:vAlign w:val="bottom"/>
          </w:tcPr>
          <w:p w:rsidR="003A6F1A" w:rsidRDefault="00851454">
            <w:pPr>
              <w:ind w:left="100"/>
              <w:rPr>
                <w:sz w:val="20"/>
                <w:szCs w:val="20"/>
              </w:rPr>
            </w:pPr>
            <w:r>
              <w:rPr>
                <w:rFonts w:eastAsia="Times New Roman"/>
                <w:color w:val="31849B"/>
                <w:sz w:val="24"/>
                <w:szCs w:val="24"/>
              </w:rPr>
              <w:t>Viết báo cáo</w:t>
            </w:r>
          </w:p>
        </w:tc>
        <w:tc>
          <w:tcPr>
            <w:tcW w:w="1140" w:type="dxa"/>
            <w:tcBorders>
              <w:right w:val="single" w:sz="8" w:space="0" w:color="auto"/>
            </w:tcBorders>
            <w:shd w:val="clear" w:color="auto" w:fill="D2EAF1"/>
            <w:vAlign w:val="bottom"/>
          </w:tcPr>
          <w:p w:rsidR="003A6F1A" w:rsidRDefault="003A6F1A">
            <w:pPr>
              <w:rPr>
                <w:sz w:val="24"/>
                <w:szCs w:val="24"/>
              </w:rPr>
            </w:pPr>
          </w:p>
        </w:tc>
        <w:tc>
          <w:tcPr>
            <w:tcW w:w="1140" w:type="dxa"/>
            <w:tcBorders>
              <w:right w:val="single" w:sz="8" w:space="0" w:color="auto"/>
            </w:tcBorders>
            <w:shd w:val="clear" w:color="auto" w:fill="D2EAF1"/>
            <w:vAlign w:val="bottom"/>
          </w:tcPr>
          <w:p w:rsidR="003A6F1A" w:rsidRDefault="003A6F1A">
            <w:pPr>
              <w:rPr>
                <w:sz w:val="24"/>
                <w:szCs w:val="24"/>
              </w:rPr>
            </w:pPr>
          </w:p>
        </w:tc>
        <w:tc>
          <w:tcPr>
            <w:tcW w:w="1660" w:type="dxa"/>
            <w:tcBorders>
              <w:right w:val="single" w:sz="8" w:space="0" w:color="auto"/>
            </w:tcBorders>
            <w:shd w:val="clear" w:color="auto" w:fill="D2EAF1"/>
            <w:vAlign w:val="bottom"/>
          </w:tcPr>
          <w:p w:rsidR="003A6F1A" w:rsidRDefault="003A6F1A">
            <w:pPr>
              <w:rPr>
                <w:sz w:val="24"/>
                <w:szCs w:val="24"/>
              </w:rPr>
            </w:pPr>
          </w:p>
        </w:tc>
      </w:tr>
      <w:tr w:rsidR="003A6F1A">
        <w:trPr>
          <w:trHeight w:val="276"/>
        </w:trPr>
        <w:tc>
          <w:tcPr>
            <w:tcW w:w="780" w:type="dxa"/>
            <w:tcBorders>
              <w:left w:val="single" w:sz="8" w:space="0" w:color="auto"/>
              <w:right w:val="single" w:sz="8" w:space="0" w:color="auto"/>
            </w:tcBorders>
            <w:shd w:val="clear" w:color="auto" w:fill="D2EAF1"/>
            <w:vAlign w:val="bottom"/>
          </w:tcPr>
          <w:p w:rsidR="003A6F1A" w:rsidRDefault="003A6F1A">
            <w:pPr>
              <w:rPr>
                <w:sz w:val="24"/>
                <w:szCs w:val="24"/>
              </w:rPr>
            </w:pPr>
          </w:p>
        </w:tc>
        <w:tc>
          <w:tcPr>
            <w:tcW w:w="1200" w:type="dxa"/>
            <w:tcBorders>
              <w:right w:val="single" w:sz="8" w:space="0" w:color="auto"/>
            </w:tcBorders>
            <w:shd w:val="clear" w:color="auto" w:fill="D2EAF1"/>
            <w:vAlign w:val="bottom"/>
          </w:tcPr>
          <w:p w:rsidR="003A6F1A" w:rsidRDefault="003A6F1A">
            <w:pPr>
              <w:rPr>
                <w:sz w:val="24"/>
                <w:szCs w:val="24"/>
              </w:rPr>
            </w:pPr>
          </w:p>
        </w:tc>
        <w:tc>
          <w:tcPr>
            <w:tcW w:w="3680" w:type="dxa"/>
            <w:tcBorders>
              <w:right w:val="single" w:sz="8" w:space="0" w:color="auto"/>
            </w:tcBorders>
            <w:shd w:val="clear" w:color="auto" w:fill="D2EAF1"/>
            <w:vAlign w:val="bottom"/>
          </w:tcPr>
          <w:p w:rsidR="003A6F1A" w:rsidRDefault="00851454">
            <w:pPr>
              <w:ind w:left="100"/>
              <w:rPr>
                <w:sz w:val="20"/>
                <w:szCs w:val="20"/>
              </w:rPr>
            </w:pPr>
            <w:r>
              <w:rPr>
                <w:rFonts w:eastAsia="Times New Roman"/>
                <w:color w:val="31849B"/>
                <w:sz w:val="24"/>
                <w:szCs w:val="24"/>
              </w:rPr>
              <w:t>Viết test case</w:t>
            </w:r>
          </w:p>
        </w:tc>
        <w:tc>
          <w:tcPr>
            <w:tcW w:w="1140" w:type="dxa"/>
            <w:tcBorders>
              <w:right w:val="single" w:sz="8" w:space="0" w:color="auto"/>
            </w:tcBorders>
            <w:shd w:val="clear" w:color="auto" w:fill="D2EAF1"/>
            <w:vAlign w:val="bottom"/>
          </w:tcPr>
          <w:p w:rsidR="003A6F1A" w:rsidRDefault="003A6F1A">
            <w:pPr>
              <w:rPr>
                <w:sz w:val="24"/>
                <w:szCs w:val="24"/>
              </w:rPr>
            </w:pPr>
          </w:p>
        </w:tc>
        <w:tc>
          <w:tcPr>
            <w:tcW w:w="1140" w:type="dxa"/>
            <w:tcBorders>
              <w:right w:val="single" w:sz="8" w:space="0" w:color="auto"/>
            </w:tcBorders>
            <w:shd w:val="clear" w:color="auto" w:fill="D2EAF1"/>
            <w:vAlign w:val="bottom"/>
          </w:tcPr>
          <w:p w:rsidR="003A6F1A" w:rsidRDefault="003A6F1A">
            <w:pPr>
              <w:rPr>
                <w:sz w:val="24"/>
                <w:szCs w:val="24"/>
              </w:rPr>
            </w:pPr>
          </w:p>
        </w:tc>
        <w:tc>
          <w:tcPr>
            <w:tcW w:w="1660" w:type="dxa"/>
            <w:tcBorders>
              <w:right w:val="single" w:sz="8" w:space="0" w:color="auto"/>
            </w:tcBorders>
            <w:shd w:val="clear" w:color="auto" w:fill="D2EAF1"/>
            <w:vAlign w:val="bottom"/>
          </w:tcPr>
          <w:p w:rsidR="003A6F1A" w:rsidRDefault="003A6F1A">
            <w:pPr>
              <w:rPr>
                <w:sz w:val="24"/>
                <w:szCs w:val="24"/>
              </w:rPr>
            </w:pPr>
          </w:p>
        </w:tc>
      </w:tr>
      <w:tr w:rsidR="003A6F1A">
        <w:trPr>
          <w:trHeight w:val="275"/>
        </w:trPr>
        <w:tc>
          <w:tcPr>
            <w:tcW w:w="780" w:type="dxa"/>
            <w:tcBorders>
              <w:left w:val="single" w:sz="8" w:space="0" w:color="auto"/>
              <w:right w:val="single" w:sz="8" w:space="0" w:color="auto"/>
            </w:tcBorders>
            <w:shd w:val="clear" w:color="auto" w:fill="D2EAF1"/>
            <w:vAlign w:val="bottom"/>
          </w:tcPr>
          <w:p w:rsidR="003A6F1A" w:rsidRDefault="003A6F1A">
            <w:pPr>
              <w:rPr>
                <w:sz w:val="23"/>
                <w:szCs w:val="23"/>
              </w:rPr>
            </w:pPr>
          </w:p>
        </w:tc>
        <w:tc>
          <w:tcPr>
            <w:tcW w:w="1200" w:type="dxa"/>
            <w:tcBorders>
              <w:right w:val="single" w:sz="8" w:space="0" w:color="auto"/>
            </w:tcBorders>
            <w:shd w:val="clear" w:color="auto" w:fill="D2EAF1"/>
            <w:vAlign w:val="bottom"/>
          </w:tcPr>
          <w:p w:rsidR="003A6F1A" w:rsidRDefault="003A6F1A">
            <w:pPr>
              <w:rPr>
                <w:sz w:val="23"/>
                <w:szCs w:val="23"/>
              </w:rPr>
            </w:pPr>
          </w:p>
        </w:tc>
        <w:tc>
          <w:tcPr>
            <w:tcW w:w="3680" w:type="dxa"/>
            <w:tcBorders>
              <w:right w:val="single" w:sz="8" w:space="0" w:color="auto"/>
            </w:tcBorders>
            <w:shd w:val="clear" w:color="auto" w:fill="D2EAF1"/>
            <w:vAlign w:val="bottom"/>
          </w:tcPr>
          <w:p w:rsidR="003A6F1A" w:rsidRDefault="00851454">
            <w:pPr>
              <w:spacing w:line="274" w:lineRule="exact"/>
              <w:ind w:left="100"/>
              <w:rPr>
                <w:sz w:val="20"/>
                <w:szCs w:val="20"/>
              </w:rPr>
            </w:pPr>
            <w:r>
              <w:rPr>
                <w:rFonts w:eastAsia="Times New Roman"/>
                <w:color w:val="31849B"/>
                <w:sz w:val="24"/>
                <w:szCs w:val="24"/>
              </w:rPr>
              <w:t>Làm màn hình</w:t>
            </w:r>
          </w:p>
        </w:tc>
        <w:tc>
          <w:tcPr>
            <w:tcW w:w="1140" w:type="dxa"/>
            <w:tcBorders>
              <w:right w:val="single" w:sz="8" w:space="0" w:color="auto"/>
            </w:tcBorders>
            <w:shd w:val="clear" w:color="auto" w:fill="D2EAF1"/>
            <w:vAlign w:val="bottom"/>
          </w:tcPr>
          <w:p w:rsidR="003A6F1A" w:rsidRDefault="003A6F1A">
            <w:pPr>
              <w:rPr>
                <w:sz w:val="23"/>
                <w:szCs w:val="23"/>
              </w:rPr>
            </w:pPr>
          </w:p>
        </w:tc>
        <w:tc>
          <w:tcPr>
            <w:tcW w:w="1140" w:type="dxa"/>
            <w:tcBorders>
              <w:right w:val="single" w:sz="8" w:space="0" w:color="auto"/>
            </w:tcBorders>
            <w:shd w:val="clear" w:color="auto" w:fill="D2EAF1"/>
            <w:vAlign w:val="bottom"/>
          </w:tcPr>
          <w:p w:rsidR="003A6F1A" w:rsidRDefault="003A6F1A">
            <w:pPr>
              <w:rPr>
                <w:sz w:val="23"/>
                <w:szCs w:val="23"/>
              </w:rPr>
            </w:pPr>
          </w:p>
        </w:tc>
        <w:tc>
          <w:tcPr>
            <w:tcW w:w="1660" w:type="dxa"/>
            <w:tcBorders>
              <w:right w:val="single" w:sz="8" w:space="0" w:color="auto"/>
            </w:tcBorders>
            <w:shd w:val="clear" w:color="auto" w:fill="D2EAF1"/>
            <w:vAlign w:val="bottom"/>
          </w:tcPr>
          <w:p w:rsidR="003A6F1A" w:rsidRDefault="003A6F1A">
            <w:pPr>
              <w:rPr>
                <w:sz w:val="23"/>
                <w:szCs w:val="23"/>
              </w:rPr>
            </w:pPr>
          </w:p>
        </w:tc>
      </w:tr>
      <w:tr w:rsidR="003A6F1A">
        <w:trPr>
          <w:trHeight w:val="276"/>
        </w:trPr>
        <w:tc>
          <w:tcPr>
            <w:tcW w:w="780" w:type="dxa"/>
            <w:tcBorders>
              <w:left w:val="single" w:sz="8" w:space="0" w:color="auto"/>
              <w:right w:val="single" w:sz="8" w:space="0" w:color="auto"/>
            </w:tcBorders>
            <w:shd w:val="clear" w:color="auto" w:fill="D2EAF1"/>
            <w:vAlign w:val="bottom"/>
          </w:tcPr>
          <w:p w:rsidR="003A6F1A" w:rsidRDefault="003A6F1A">
            <w:pPr>
              <w:rPr>
                <w:sz w:val="24"/>
                <w:szCs w:val="24"/>
              </w:rPr>
            </w:pPr>
          </w:p>
        </w:tc>
        <w:tc>
          <w:tcPr>
            <w:tcW w:w="1200" w:type="dxa"/>
            <w:tcBorders>
              <w:right w:val="single" w:sz="8" w:space="0" w:color="auto"/>
            </w:tcBorders>
            <w:shd w:val="clear" w:color="auto" w:fill="D2EAF1"/>
            <w:vAlign w:val="bottom"/>
          </w:tcPr>
          <w:p w:rsidR="003A6F1A" w:rsidRDefault="003A6F1A">
            <w:pPr>
              <w:rPr>
                <w:sz w:val="24"/>
                <w:szCs w:val="24"/>
              </w:rPr>
            </w:pPr>
          </w:p>
        </w:tc>
        <w:tc>
          <w:tcPr>
            <w:tcW w:w="3680" w:type="dxa"/>
            <w:tcBorders>
              <w:right w:val="single" w:sz="8" w:space="0" w:color="auto"/>
            </w:tcBorders>
            <w:shd w:val="clear" w:color="auto" w:fill="D2EAF1"/>
            <w:vAlign w:val="bottom"/>
          </w:tcPr>
          <w:p w:rsidR="003A6F1A" w:rsidRDefault="00851454">
            <w:pPr>
              <w:ind w:left="100"/>
              <w:rPr>
                <w:sz w:val="20"/>
                <w:szCs w:val="20"/>
              </w:rPr>
            </w:pPr>
            <w:r>
              <w:rPr>
                <w:rFonts w:eastAsia="Times New Roman"/>
                <w:color w:val="31849B"/>
                <w:sz w:val="24"/>
                <w:szCs w:val="24"/>
              </w:rPr>
              <w:t>Làm navigation drawer menu</w:t>
            </w:r>
          </w:p>
        </w:tc>
        <w:tc>
          <w:tcPr>
            <w:tcW w:w="1140" w:type="dxa"/>
            <w:tcBorders>
              <w:right w:val="single" w:sz="8" w:space="0" w:color="auto"/>
            </w:tcBorders>
            <w:shd w:val="clear" w:color="auto" w:fill="D2EAF1"/>
            <w:vAlign w:val="bottom"/>
          </w:tcPr>
          <w:p w:rsidR="003A6F1A" w:rsidRDefault="003A6F1A">
            <w:pPr>
              <w:rPr>
                <w:sz w:val="24"/>
                <w:szCs w:val="24"/>
              </w:rPr>
            </w:pPr>
          </w:p>
        </w:tc>
        <w:tc>
          <w:tcPr>
            <w:tcW w:w="1140" w:type="dxa"/>
            <w:tcBorders>
              <w:right w:val="single" w:sz="8" w:space="0" w:color="auto"/>
            </w:tcBorders>
            <w:shd w:val="clear" w:color="auto" w:fill="D2EAF1"/>
            <w:vAlign w:val="bottom"/>
          </w:tcPr>
          <w:p w:rsidR="003A6F1A" w:rsidRDefault="003A6F1A">
            <w:pPr>
              <w:rPr>
                <w:sz w:val="24"/>
                <w:szCs w:val="24"/>
              </w:rPr>
            </w:pPr>
          </w:p>
        </w:tc>
        <w:tc>
          <w:tcPr>
            <w:tcW w:w="1660" w:type="dxa"/>
            <w:tcBorders>
              <w:right w:val="single" w:sz="8" w:space="0" w:color="auto"/>
            </w:tcBorders>
            <w:shd w:val="clear" w:color="auto" w:fill="D2EAF1"/>
            <w:vAlign w:val="bottom"/>
          </w:tcPr>
          <w:p w:rsidR="003A6F1A" w:rsidRDefault="003A6F1A">
            <w:pPr>
              <w:rPr>
                <w:sz w:val="24"/>
                <w:szCs w:val="24"/>
              </w:rPr>
            </w:pPr>
          </w:p>
        </w:tc>
      </w:tr>
      <w:tr w:rsidR="003A6F1A">
        <w:trPr>
          <w:trHeight w:val="279"/>
        </w:trPr>
        <w:tc>
          <w:tcPr>
            <w:tcW w:w="780" w:type="dxa"/>
            <w:tcBorders>
              <w:left w:val="single" w:sz="8" w:space="0" w:color="auto"/>
              <w:bottom w:val="single" w:sz="8" w:space="0" w:color="auto"/>
              <w:right w:val="single" w:sz="8" w:space="0" w:color="auto"/>
            </w:tcBorders>
            <w:shd w:val="clear" w:color="auto" w:fill="D2EAF1"/>
            <w:vAlign w:val="bottom"/>
          </w:tcPr>
          <w:p w:rsidR="003A6F1A" w:rsidRDefault="003A6F1A">
            <w:pPr>
              <w:rPr>
                <w:sz w:val="24"/>
                <w:szCs w:val="24"/>
              </w:rPr>
            </w:pPr>
          </w:p>
        </w:tc>
        <w:tc>
          <w:tcPr>
            <w:tcW w:w="1200" w:type="dxa"/>
            <w:tcBorders>
              <w:bottom w:val="single" w:sz="8" w:space="0" w:color="auto"/>
              <w:right w:val="single" w:sz="8" w:space="0" w:color="auto"/>
            </w:tcBorders>
            <w:shd w:val="clear" w:color="auto" w:fill="D2EAF1"/>
            <w:vAlign w:val="bottom"/>
          </w:tcPr>
          <w:p w:rsidR="003A6F1A" w:rsidRDefault="003A6F1A">
            <w:pPr>
              <w:rPr>
                <w:sz w:val="24"/>
                <w:szCs w:val="24"/>
              </w:rPr>
            </w:pPr>
          </w:p>
        </w:tc>
        <w:tc>
          <w:tcPr>
            <w:tcW w:w="3680" w:type="dxa"/>
            <w:tcBorders>
              <w:bottom w:val="single" w:sz="8" w:space="0" w:color="auto"/>
              <w:right w:val="single" w:sz="8" w:space="0" w:color="auto"/>
            </w:tcBorders>
            <w:shd w:val="clear" w:color="auto" w:fill="D2EAF1"/>
            <w:vAlign w:val="bottom"/>
          </w:tcPr>
          <w:p w:rsidR="003A6F1A" w:rsidRDefault="00851454">
            <w:pPr>
              <w:ind w:left="100"/>
              <w:rPr>
                <w:sz w:val="20"/>
                <w:szCs w:val="20"/>
              </w:rPr>
            </w:pPr>
            <w:r>
              <w:rPr>
                <w:rFonts w:eastAsia="Times New Roman"/>
                <w:color w:val="31849B"/>
                <w:sz w:val="24"/>
                <w:szCs w:val="24"/>
              </w:rPr>
              <w:t>Báo cáo cuối kỳ</w:t>
            </w:r>
          </w:p>
        </w:tc>
        <w:tc>
          <w:tcPr>
            <w:tcW w:w="1140" w:type="dxa"/>
            <w:tcBorders>
              <w:bottom w:val="single" w:sz="8" w:space="0" w:color="auto"/>
              <w:right w:val="single" w:sz="8" w:space="0" w:color="auto"/>
            </w:tcBorders>
            <w:shd w:val="clear" w:color="auto" w:fill="D2EAF1"/>
            <w:vAlign w:val="bottom"/>
          </w:tcPr>
          <w:p w:rsidR="003A6F1A" w:rsidRDefault="003A6F1A">
            <w:pPr>
              <w:rPr>
                <w:sz w:val="24"/>
                <w:szCs w:val="24"/>
              </w:rPr>
            </w:pPr>
          </w:p>
        </w:tc>
        <w:tc>
          <w:tcPr>
            <w:tcW w:w="1140" w:type="dxa"/>
            <w:tcBorders>
              <w:bottom w:val="single" w:sz="8" w:space="0" w:color="auto"/>
              <w:right w:val="single" w:sz="8" w:space="0" w:color="auto"/>
            </w:tcBorders>
            <w:shd w:val="clear" w:color="auto" w:fill="D2EAF1"/>
            <w:vAlign w:val="bottom"/>
          </w:tcPr>
          <w:p w:rsidR="003A6F1A" w:rsidRDefault="003A6F1A">
            <w:pPr>
              <w:rPr>
                <w:sz w:val="24"/>
                <w:szCs w:val="24"/>
              </w:rPr>
            </w:pPr>
          </w:p>
        </w:tc>
        <w:tc>
          <w:tcPr>
            <w:tcW w:w="1660" w:type="dxa"/>
            <w:tcBorders>
              <w:bottom w:val="single" w:sz="8" w:space="0" w:color="auto"/>
              <w:right w:val="single" w:sz="8" w:space="0" w:color="auto"/>
            </w:tcBorders>
            <w:shd w:val="clear" w:color="auto" w:fill="D2EAF1"/>
            <w:vAlign w:val="bottom"/>
          </w:tcPr>
          <w:p w:rsidR="003A6F1A" w:rsidRDefault="003A6F1A">
            <w:pPr>
              <w:rPr>
                <w:sz w:val="24"/>
                <w:szCs w:val="24"/>
              </w:rPr>
            </w:pPr>
          </w:p>
        </w:tc>
      </w:tr>
      <w:tr w:rsidR="00851454">
        <w:trPr>
          <w:trHeight w:val="267"/>
        </w:trPr>
        <w:tc>
          <w:tcPr>
            <w:tcW w:w="780" w:type="dxa"/>
            <w:tcBorders>
              <w:left w:val="single" w:sz="8" w:space="0" w:color="auto"/>
              <w:right w:val="single" w:sz="8" w:space="0" w:color="auto"/>
            </w:tcBorders>
            <w:vAlign w:val="bottom"/>
          </w:tcPr>
          <w:p w:rsidR="00851454" w:rsidRDefault="00851454">
            <w:pPr>
              <w:spacing w:line="266" w:lineRule="exact"/>
              <w:ind w:left="120"/>
              <w:rPr>
                <w:sz w:val="20"/>
                <w:szCs w:val="20"/>
              </w:rPr>
            </w:pPr>
            <w:r>
              <w:rPr>
                <w:rFonts w:eastAsia="Times New Roman"/>
                <w:b/>
                <w:bCs/>
                <w:color w:val="31849B"/>
                <w:sz w:val="24"/>
                <w:szCs w:val="24"/>
              </w:rPr>
              <w:t>2</w:t>
            </w:r>
          </w:p>
        </w:tc>
        <w:tc>
          <w:tcPr>
            <w:tcW w:w="1200" w:type="dxa"/>
            <w:tcBorders>
              <w:right w:val="single" w:sz="8" w:space="0" w:color="auto"/>
            </w:tcBorders>
            <w:vAlign w:val="bottom"/>
          </w:tcPr>
          <w:p w:rsidR="00851454" w:rsidRDefault="00851454">
            <w:pPr>
              <w:spacing w:line="264" w:lineRule="exact"/>
              <w:ind w:left="80"/>
              <w:rPr>
                <w:sz w:val="20"/>
                <w:szCs w:val="20"/>
              </w:rPr>
            </w:pPr>
            <w:r>
              <w:rPr>
                <w:rFonts w:eastAsia="Times New Roman"/>
                <w:color w:val="31849B"/>
                <w:sz w:val="24"/>
                <w:szCs w:val="24"/>
              </w:rPr>
              <w:t>Phạm</w:t>
            </w:r>
          </w:p>
        </w:tc>
        <w:tc>
          <w:tcPr>
            <w:tcW w:w="3680" w:type="dxa"/>
            <w:tcBorders>
              <w:right w:val="single" w:sz="8" w:space="0" w:color="auto"/>
            </w:tcBorders>
            <w:vAlign w:val="bottom"/>
          </w:tcPr>
          <w:p w:rsidR="00851454" w:rsidRDefault="00851454" w:rsidP="00851454">
            <w:pPr>
              <w:spacing w:line="264" w:lineRule="exact"/>
              <w:ind w:left="100"/>
              <w:rPr>
                <w:sz w:val="20"/>
                <w:szCs w:val="20"/>
              </w:rPr>
            </w:pPr>
            <w:r>
              <w:rPr>
                <w:rFonts w:eastAsia="Times New Roman"/>
                <w:color w:val="31849B"/>
                <w:sz w:val="24"/>
                <w:szCs w:val="24"/>
              </w:rPr>
              <w:t>Nghiêm cứu đề tài</w:t>
            </w:r>
          </w:p>
        </w:tc>
        <w:tc>
          <w:tcPr>
            <w:tcW w:w="1140" w:type="dxa"/>
            <w:tcBorders>
              <w:right w:val="single" w:sz="8" w:space="0" w:color="auto"/>
            </w:tcBorders>
            <w:vAlign w:val="bottom"/>
          </w:tcPr>
          <w:p w:rsidR="00851454" w:rsidRDefault="00851454">
            <w:pPr>
              <w:spacing w:line="264" w:lineRule="exact"/>
              <w:jc w:val="center"/>
              <w:rPr>
                <w:sz w:val="20"/>
                <w:szCs w:val="20"/>
              </w:rPr>
            </w:pPr>
            <w:r>
              <w:rPr>
                <w:rFonts w:eastAsia="Times New Roman"/>
                <w:color w:val="31849B"/>
                <w:w w:val="99"/>
                <w:sz w:val="24"/>
                <w:szCs w:val="24"/>
              </w:rPr>
              <w:t>50%</w:t>
            </w:r>
          </w:p>
        </w:tc>
        <w:tc>
          <w:tcPr>
            <w:tcW w:w="1140" w:type="dxa"/>
            <w:tcBorders>
              <w:right w:val="single" w:sz="8" w:space="0" w:color="auto"/>
            </w:tcBorders>
            <w:vAlign w:val="bottom"/>
          </w:tcPr>
          <w:p w:rsidR="00851454" w:rsidRDefault="00851454">
            <w:pPr>
              <w:spacing w:line="264" w:lineRule="exact"/>
              <w:jc w:val="center"/>
              <w:rPr>
                <w:sz w:val="20"/>
                <w:szCs w:val="20"/>
              </w:rPr>
            </w:pPr>
            <w:r>
              <w:rPr>
                <w:rFonts w:eastAsia="Times New Roman"/>
                <w:color w:val="31849B"/>
                <w:w w:val="99"/>
                <w:sz w:val="24"/>
                <w:szCs w:val="24"/>
              </w:rPr>
              <w:t>50%</w:t>
            </w:r>
          </w:p>
        </w:tc>
        <w:tc>
          <w:tcPr>
            <w:tcW w:w="1660" w:type="dxa"/>
            <w:tcBorders>
              <w:right w:val="single" w:sz="8" w:space="0" w:color="auto"/>
            </w:tcBorders>
            <w:vAlign w:val="bottom"/>
          </w:tcPr>
          <w:p w:rsidR="00851454" w:rsidRDefault="00851454">
            <w:pPr>
              <w:rPr>
                <w:sz w:val="23"/>
                <w:szCs w:val="23"/>
              </w:rPr>
            </w:pPr>
          </w:p>
        </w:tc>
      </w:tr>
      <w:tr w:rsidR="00851454">
        <w:trPr>
          <w:trHeight w:val="274"/>
        </w:trPr>
        <w:tc>
          <w:tcPr>
            <w:tcW w:w="780" w:type="dxa"/>
            <w:tcBorders>
              <w:left w:val="single" w:sz="8" w:space="0" w:color="auto"/>
              <w:right w:val="single" w:sz="8" w:space="0" w:color="auto"/>
            </w:tcBorders>
            <w:vAlign w:val="bottom"/>
          </w:tcPr>
          <w:p w:rsidR="00851454" w:rsidRDefault="00851454">
            <w:pPr>
              <w:rPr>
                <w:sz w:val="23"/>
                <w:szCs w:val="23"/>
              </w:rPr>
            </w:pPr>
          </w:p>
        </w:tc>
        <w:tc>
          <w:tcPr>
            <w:tcW w:w="1200" w:type="dxa"/>
            <w:tcBorders>
              <w:right w:val="single" w:sz="8" w:space="0" w:color="auto"/>
            </w:tcBorders>
            <w:vAlign w:val="bottom"/>
          </w:tcPr>
          <w:p w:rsidR="00851454" w:rsidRDefault="00851454">
            <w:pPr>
              <w:spacing w:line="273" w:lineRule="exact"/>
              <w:ind w:left="80"/>
              <w:rPr>
                <w:sz w:val="20"/>
                <w:szCs w:val="20"/>
              </w:rPr>
            </w:pPr>
            <w:r>
              <w:rPr>
                <w:rFonts w:eastAsia="Times New Roman"/>
                <w:color w:val="31849B"/>
                <w:sz w:val="24"/>
                <w:szCs w:val="24"/>
              </w:rPr>
              <w:t>Văn</w:t>
            </w:r>
          </w:p>
        </w:tc>
        <w:tc>
          <w:tcPr>
            <w:tcW w:w="3680" w:type="dxa"/>
            <w:tcBorders>
              <w:right w:val="single" w:sz="8" w:space="0" w:color="auto"/>
            </w:tcBorders>
            <w:vAlign w:val="bottom"/>
          </w:tcPr>
          <w:p w:rsidR="00851454" w:rsidRDefault="00851454" w:rsidP="00851454">
            <w:pPr>
              <w:spacing w:line="273" w:lineRule="exact"/>
              <w:ind w:left="100"/>
              <w:rPr>
                <w:sz w:val="20"/>
                <w:szCs w:val="20"/>
              </w:rPr>
            </w:pPr>
            <w:r>
              <w:rPr>
                <w:rFonts w:eastAsia="Times New Roman"/>
                <w:color w:val="31849B"/>
                <w:sz w:val="24"/>
                <w:szCs w:val="24"/>
              </w:rPr>
              <w:t>Viết SRS</w:t>
            </w:r>
          </w:p>
        </w:tc>
        <w:tc>
          <w:tcPr>
            <w:tcW w:w="1140" w:type="dxa"/>
            <w:tcBorders>
              <w:right w:val="single" w:sz="8" w:space="0" w:color="auto"/>
            </w:tcBorders>
            <w:vAlign w:val="bottom"/>
          </w:tcPr>
          <w:p w:rsidR="00851454" w:rsidRDefault="00851454">
            <w:pPr>
              <w:rPr>
                <w:sz w:val="23"/>
                <w:szCs w:val="23"/>
              </w:rPr>
            </w:pPr>
          </w:p>
        </w:tc>
        <w:tc>
          <w:tcPr>
            <w:tcW w:w="1140" w:type="dxa"/>
            <w:tcBorders>
              <w:right w:val="single" w:sz="8" w:space="0" w:color="auto"/>
            </w:tcBorders>
            <w:vAlign w:val="bottom"/>
          </w:tcPr>
          <w:p w:rsidR="00851454" w:rsidRDefault="00851454">
            <w:pPr>
              <w:rPr>
                <w:sz w:val="23"/>
                <w:szCs w:val="23"/>
              </w:rPr>
            </w:pPr>
          </w:p>
        </w:tc>
        <w:tc>
          <w:tcPr>
            <w:tcW w:w="1660" w:type="dxa"/>
            <w:tcBorders>
              <w:right w:val="single" w:sz="8" w:space="0" w:color="auto"/>
            </w:tcBorders>
            <w:vAlign w:val="bottom"/>
          </w:tcPr>
          <w:p w:rsidR="00851454" w:rsidRDefault="00851454">
            <w:pPr>
              <w:rPr>
                <w:sz w:val="23"/>
                <w:szCs w:val="23"/>
              </w:rPr>
            </w:pPr>
          </w:p>
        </w:tc>
      </w:tr>
      <w:tr w:rsidR="00851454">
        <w:trPr>
          <w:trHeight w:val="276"/>
        </w:trPr>
        <w:tc>
          <w:tcPr>
            <w:tcW w:w="780" w:type="dxa"/>
            <w:tcBorders>
              <w:left w:val="single" w:sz="8" w:space="0" w:color="auto"/>
              <w:right w:val="single" w:sz="8" w:space="0" w:color="auto"/>
            </w:tcBorders>
            <w:vAlign w:val="bottom"/>
          </w:tcPr>
          <w:p w:rsidR="00851454" w:rsidRDefault="00851454">
            <w:pPr>
              <w:rPr>
                <w:sz w:val="24"/>
                <w:szCs w:val="24"/>
              </w:rPr>
            </w:pPr>
          </w:p>
        </w:tc>
        <w:tc>
          <w:tcPr>
            <w:tcW w:w="1200" w:type="dxa"/>
            <w:tcBorders>
              <w:right w:val="single" w:sz="8" w:space="0" w:color="auto"/>
            </w:tcBorders>
            <w:vAlign w:val="bottom"/>
          </w:tcPr>
          <w:p w:rsidR="00851454" w:rsidRDefault="00851454">
            <w:pPr>
              <w:ind w:left="80"/>
              <w:rPr>
                <w:sz w:val="20"/>
                <w:szCs w:val="20"/>
              </w:rPr>
            </w:pPr>
            <w:r>
              <w:rPr>
                <w:rFonts w:eastAsia="Times New Roman"/>
                <w:color w:val="31849B"/>
                <w:sz w:val="24"/>
                <w:szCs w:val="24"/>
              </w:rPr>
              <w:t>Quang</w:t>
            </w:r>
          </w:p>
        </w:tc>
        <w:tc>
          <w:tcPr>
            <w:tcW w:w="3680" w:type="dxa"/>
            <w:tcBorders>
              <w:right w:val="single" w:sz="8" w:space="0" w:color="auto"/>
            </w:tcBorders>
            <w:vAlign w:val="bottom"/>
          </w:tcPr>
          <w:p w:rsidR="00851454" w:rsidRDefault="00851454" w:rsidP="00851454">
            <w:pPr>
              <w:ind w:left="100"/>
              <w:rPr>
                <w:sz w:val="20"/>
                <w:szCs w:val="20"/>
              </w:rPr>
            </w:pPr>
            <w:r>
              <w:rPr>
                <w:rFonts w:eastAsia="Times New Roman"/>
                <w:color w:val="31849B"/>
                <w:sz w:val="24"/>
                <w:szCs w:val="24"/>
              </w:rPr>
              <w:t>Viết SDS</w:t>
            </w:r>
          </w:p>
        </w:tc>
        <w:tc>
          <w:tcPr>
            <w:tcW w:w="1140" w:type="dxa"/>
            <w:tcBorders>
              <w:right w:val="single" w:sz="8" w:space="0" w:color="auto"/>
            </w:tcBorders>
            <w:vAlign w:val="bottom"/>
          </w:tcPr>
          <w:p w:rsidR="00851454" w:rsidRDefault="00851454">
            <w:pPr>
              <w:rPr>
                <w:sz w:val="24"/>
                <w:szCs w:val="24"/>
              </w:rPr>
            </w:pPr>
          </w:p>
        </w:tc>
        <w:tc>
          <w:tcPr>
            <w:tcW w:w="1140" w:type="dxa"/>
            <w:tcBorders>
              <w:right w:val="single" w:sz="8" w:space="0" w:color="auto"/>
            </w:tcBorders>
            <w:vAlign w:val="bottom"/>
          </w:tcPr>
          <w:p w:rsidR="00851454" w:rsidRDefault="00851454">
            <w:pPr>
              <w:rPr>
                <w:sz w:val="24"/>
                <w:szCs w:val="24"/>
              </w:rPr>
            </w:pPr>
          </w:p>
        </w:tc>
        <w:tc>
          <w:tcPr>
            <w:tcW w:w="1660" w:type="dxa"/>
            <w:tcBorders>
              <w:right w:val="single" w:sz="8" w:space="0" w:color="auto"/>
            </w:tcBorders>
            <w:vAlign w:val="bottom"/>
          </w:tcPr>
          <w:p w:rsidR="00851454" w:rsidRDefault="00851454">
            <w:pPr>
              <w:rPr>
                <w:sz w:val="24"/>
                <w:szCs w:val="24"/>
              </w:rPr>
            </w:pPr>
          </w:p>
        </w:tc>
      </w:tr>
      <w:tr w:rsidR="00851454">
        <w:trPr>
          <w:trHeight w:val="276"/>
        </w:trPr>
        <w:tc>
          <w:tcPr>
            <w:tcW w:w="780" w:type="dxa"/>
            <w:tcBorders>
              <w:left w:val="single" w:sz="8" w:space="0" w:color="auto"/>
              <w:right w:val="single" w:sz="8" w:space="0" w:color="auto"/>
            </w:tcBorders>
            <w:vAlign w:val="bottom"/>
          </w:tcPr>
          <w:p w:rsidR="00851454" w:rsidRDefault="00851454">
            <w:pPr>
              <w:rPr>
                <w:sz w:val="24"/>
                <w:szCs w:val="24"/>
              </w:rPr>
            </w:pPr>
          </w:p>
        </w:tc>
        <w:tc>
          <w:tcPr>
            <w:tcW w:w="1200" w:type="dxa"/>
            <w:tcBorders>
              <w:right w:val="single" w:sz="8" w:space="0" w:color="auto"/>
            </w:tcBorders>
            <w:vAlign w:val="bottom"/>
          </w:tcPr>
          <w:p w:rsidR="00851454" w:rsidRDefault="00851454">
            <w:pPr>
              <w:rPr>
                <w:sz w:val="24"/>
                <w:szCs w:val="24"/>
              </w:rPr>
            </w:pPr>
          </w:p>
        </w:tc>
        <w:tc>
          <w:tcPr>
            <w:tcW w:w="3680" w:type="dxa"/>
            <w:tcBorders>
              <w:right w:val="single" w:sz="8" w:space="0" w:color="auto"/>
            </w:tcBorders>
            <w:vAlign w:val="bottom"/>
          </w:tcPr>
          <w:p w:rsidR="00851454" w:rsidRDefault="00851454" w:rsidP="00851454">
            <w:pPr>
              <w:ind w:left="100"/>
              <w:rPr>
                <w:sz w:val="20"/>
                <w:szCs w:val="20"/>
              </w:rPr>
            </w:pPr>
            <w:r>
              <w:rPr>
                <w:rFonts w:eastAsia="Times New Roman"/>
                <w:color w:val="31849B"/>
                <w:sz w:val="24"/>
                <w:szCs w:val="24"/>
              </w:rPr>
              <w:t>Viết báo cáo</w:t>
            </w:r>
          </w:p>
        </w:tc>
        <w:tc>
          <w:tcPr>
            <w:tcW w:w="1140" w:type="dxa"/>
            <w:tcBorders>
              <w:right w:val="single" w:sz="8" w:space="0" w:color="auto"/>
            </w:tcBorders>
            <w:vAlign w:val="bottom"/>
          </w:tcPr>
          <w:p w:rsidR="00851454" w:rsidRDefault="00851454">
            <w:pPr>
              <w:rPr>
                <w:sz w:val="24"/>
                <w:szCs w:val="24"/>
              </w:rPr>
            </w:pPr>
          </w:p>
        </w:tc>
        <w:tc>
          <w:tcPr>
            <w:tcW w:w="1140" w:type="dxa"/>
            <w:tcBorders>
              <w:right w:val="single" w:sz="8" w:space="0" w:color="auto"/>
            </w:tcBorders>
            <w:vAlign w:val="bottom"/>
          </w:tcPr>
          <w:p w:rsidR="00851454" w:rsidRDefault="00851454">
            <w:pPr>
              <w:rPr>
                <w:sz w:val="24"/>
                <w:szCs w:val="24"/>
              </w:rPr>
            </w:pPr>
          </w:p>
        </w:tc>
        <w:tc>
          <w:tcPr>
            <w:tcW w:w="1660" w:type="dxa"/>
            <w:tcBorders>
              <w:right w:val="single" w:sz="8" w:space="0" w:color="auto"/>
            </w:tcBorders>
            <w:vAlign w:val="bottom"/>
          </w:tcPr>
          <w:p w:rsidR="00851454" w:rsidRDefault="00851454">
            <w:pPr>
              <w:rPr>
                <w:sz w:val="24"/>
                <w:szCs w:val="24"/>
              </w:rPr>
            </w:pPr>
          </w:p>
        </w:tc>
      </w:tr>
      <w:tr w:rsidR="00851454">
        <w:trPr>
          <w:trHeight w:val="276"/>
        </w:trPr>
        <w:tc>
          <w:tcPr>
            <w:tcW w:w="780" w:type="dxa"/>
            <w:tcBorders>
              <w:left w:val="single" w:sz="8" w:space="0" w:color="auto"/>
              <w:right w:val="single" w:sz="8" w:space="0" w:color="auto"/>
            </w:tcBorders>
            <w:vAlign w:val="bottom"/>
          </w:tcPr>
          <w:p w:rsidR="00851454" w:rsidRDefault="00851454">
            <w:pPr>
              <w:rPr>
                <w:sz w:val="24"/>
                <w:szCs w:val="24"/>
              </w:rPr>
            </w:pPr>
          </w:p>
        </w:tc>
        <w:tc>
          <w:tcPr>
            <w:tcW w:w="1200" w:type="dxa"/>
            <w:tcBorders>
              <w:right w:val="single" w:sz="8" w:space="0" w:color="auto"/>
            </w:tcBorders>
            <w:vAlign w:val="bottom"/>
          </w:tcPr>
          <w:p w:rsidR="00851454" w:rsidRDefault="00851454">
            <w:pPr>
              <w:rPr>
                <w:sz w:val="24"/>
                <w:szCs w:val="24"/>
              </w:rPr>
            </w:pPr>
          </w:p>
        </w:tc>
        <w:tc>
          <w:tcPr>
            <w:tcW w:w="3680" w:type="dxa"/>
            <w:tcBorders>
              <w:right w:val="single" w:sz="8" w:space="0" w:color="auto"/>
            </w:tcBorders>
            <w:vAlign w:val="bottom"/>
          </w:tcPr>
          <w:p w:rsidR="00851454" w:rsidRDefault="00851454" w:rsidP="00851454">
            <w:pPr>
              <w:ind w:left="100"/>
              <w:rPr>
                <w:sz w:val="20"/>
                <w:szCs w:val="20"/>
              </w:rPr>
            </w:pPr>
            <w:r>
              <w:rPr>
                <w:rFonts w:eastAsia="Times New Roman"/>
                <w:color w:val="31849B"/>
                <w:sz w:val="24"/>
                <w:szCs w:val="24"/>
              </w:rPr>
              <w:t>Viết test case</w:t>
            </w:r>
          </w:p>
        </w:tc>
        <w:tc>
          <w:tcPr>
            <w:tcW w:w="1140" w:type="dxa"/>
            <w:tcBorders>
              <w:right w:val="single" w:sz="8" w:space="0" w:color="auto"/>
            </w:tcBorders>
            <w:vAlign w:val="bottom"/>
          </w:tcPr>
          <w:p w:rsidR="00851454" w:rsidRDefault="00851454">
            <w:pPr>
              <w:rPr>
                <w:sz w:val="24"/>
                <w:szCs w:val="24"/>
              </w:rPr>
            </w:pPr>
          </w:p>
        </w:tc>
        <w:tc>
          <w:tcPr>
            <w:tcW w:w="1140" w:type="dxa"/>
            <w:tcBorders>
              <w:right w:val="single" w:sz="8" w:space="0" w:color="auto"/>
            </w:tcBorders>
            <w:vAlign w:val="bottom"/>
          </w:tcPr>
          <w:p w:rsidR="00851454" w:rsidRDefault="00851454">
            <w:pPr>
              <w:rPr>
                <w:sz w:val="24"/>
                <w:szCs w:val="24"/>
              </w:rPr>
            </w:pPr>
          </w:p>
        </w:tc>
        <w:tc>
          <w:tcPr>
            <w:tcW w:w="1660" w:type="dxa"/>
            <w:tcBorders>
              <w:right w:val="single" w:sz="8" w:space="0" w:color="auto"/>
            </w:tcBorders>
            <w:vAlign w:val="bottom"/>
          </w:tcPr>
          <w:p w:rsidR="00851454" w:rsidRDefault="00851454">
            <w:pPr>
              <w:rPr>
                <w:sz w:val="24"/>
                <w:szCs w:val="24"/>
              </w:rPr>
            </w:pPr>
          </w:p>
        </w:tc>
      </w:tr>
      <w:tr w:rsidR="00851454">
        <w:trPr>
          <w:trHeight w:val="276"/>
        </w:trPr>
        <w:tc>
          <w:tcPr>
            <w:tcW w:w="780" w:type="dxa"/>
            <w:tcBorders>
              <w:left w:val="single" w:sz="8" w:space="0" w:color="auto"/>
              <w:right w:val="single" w:sz="8" w:space="0" w:color="auto"/>
            </w:tcBorders>
            <w:vAlign w:val="bottom"/>
          </w:tcPr>
          <w:p w:rsidR="00851454" w:rsidRDefault="00851454">
            <w:pPr>
              <w:rPr>
                <w:sz w:val="24"/>
                <w:szCs w:val="24"/>
              </w:rPr>
            </w:pPr>
          </w:p>
        </w:tc>
        <w:tc>
          <w:tcPr>
            <w:tcW w:w="1200" w:type="dxa"/>
            <w:tcBorders>
              <w:right w:val="single" w:sz="8" w:space="0" w:color="auto"/>
            </w:tcBorders>
            <w:vAlign w:val="bottom"/>
          </w:tcPr>
          <w:p w:rsidR="00851454" w:rsidRDefault="00851454">
            <w:pPr>
              <w:rPr>
                <w:sz w:val="24"/>
                <w:szCs w:val="24"/>
              </w:rPr>
            </w:pPr>
          </w:p>
        </w:tc>
        <w:tc>
          <w:tcPr>
            <w:tcW w:w="3680" w:type="dxa"/>
            <w:tcBorders>
              <w:right w:val="single" w:sz="8" w:space="0" w:color="auto"/>
            </w:tcBorders>
            <w:vAlign w:val="bottom"/>
          </w:tcPr>
          <w:p w:rsidR="00851454" w:rsidRDefault="00851454" w:rsidP="00851454">
            <w:pPr>
              <w:spacing w:line="274" w:lineRule="exact"/>
              <w:ind w:left="100"/>
              <w:rPr>
                <w:sz w:val="20"/>
                <w:szCs w:val="20"/>
              </w:rPr>
            </w:pPr>
            <w:r>
              <w:rPr>
                <w:rFonts w:eastAsia="Times New Roman"/>
                <w:color w:val="31849B"/>
                <w:sz w:val="24"/>
                <w:szCs w:val="24"/>
              </w:rPr>
              <w:t xml:space="preserve">Làm màn hình </w:t>
            </w:r>
          </w:p>
        </w:tc>
        <w:tc>
          <w:tcPr>
            <w:tcW w:w="1140" w:type="dxa"/>
            <w:tcBorders>
              <w:right w:val="single" w:sz="8" w:space="0" w:color="auto"/>
            </w:tcBorders>
            <w:vAlign w:val="bottom"/>
          </w:tcPr>
          <w:p w:rsidR="00851454" w:rsidRDefault="00851454">
            <w:pPr>
              <w:rPr>
                <w:sz w:val="24"/>
                <w:szCs w:val="24"/>
              </w:rPr>
            </w:pPr>
          </w:p>
        </w:tc>
        <w:tc>
          <w:tcPr>
            <w:tcW w:w="1140" w:type="dxa"/>
            <w:tcBorders>
              <w:right w:val="single" w:sz="8" w:space="0" w:color="auto"/>
            </w:tcBorders>
            <w:vAlign w:val="bottom"/>
          </w:tcPr>
          <w:p w:rsidR="00851454" w:rsidRDefault="00851454">
            <w:pPr>
              <w:rPr>
                <w:sz w:val="24"/>
                <w:szCs w:val="24"/>
              </w:rPr>
            </w:pPr>
          </w:p>
        </w:tc>
        <w:tc>
          <w:tcPr>
            <w:tcW w:w="1660" w:type="dxa"/>
            <w:tcBorders>
              <w:right w:val="single" w:sz="8" w:space="0" w:color="auto"/>
            </w:tcBorders>
            <w:vAlign w:val="bottom"/>
          </w:tcPr>
          <w:p w:rsidR="00851454" w:rsidRDefault="00851454">
            <w:pPr>
              <w:rPr>
                <w:sz w:val="24"/>
                <w:szCs w:val="24"/>
              </w:rPr>
            </w:pPr>
          </w:p>
        </w:tc>
      </w:tr>
      <w:tr w:rsidR="00851454">
        <w:trPr>
          <w:trHeight w:val="276"/>
        </w:trPr>
        <w:tc>
          <w:tcPr>
            <w:tcW w:w="780" w:type="dxa"/>
            <w:tcBorders>
              <w:left w:val="single" w:sz="8" w:space="0" w:color="auto"/>
              <w:right w:val="single" w:sz="8" w:space="0" w:color="auto"/>
            </w:tcBorders>
            <w:vAlign w:val="bottom"/>
          </w:tcPr>
          <w:p w:rsidR="00851454" w:rsidRDefault="00851454">
            <w:pPr>
              <w:rPr>
                <w:sz w:val="24"/>
                <w:szCs w:val="24"/>
              </w:rPr>
            </w:pPr>
          </w:p>
        </w:tc>
        <w:tc>
          <w:tcPr>
            <w:tcW w:w="1200" w:type="dxa"/>
            <w:tcBorders>
              <w:right w:val="single" w:sz="8" w:space="0" w:color="auto"/>
            </w:tcBorders>
            <w:vAlign w:val="bottom"/>
          </w:tcPr>
          <w:p w:rsidR="00851454" w:rsidRDefault="00851454">
            <w:pPr>
              <w:rPr>
                <w:sz w:val="24"/>
                <w:szCs w:val="24"/>
              </w:rPr>
            </w:pPr>
          </w:p>
        </w:tc>
        <w:tc>
          <w:tcPr>
            <w:tcW w:w="3680" w:type="dxa"/>
            <w:tcBorders>
              <w:right w:val="single" w:sz="8" w:space="0" w:color="auto"/>
            </w:tcBorders>
            <w:vAlign w:val="bottom"/>
          </w:tcPr>
          <w:p w:rsidR="00851454" w:rsidRDefault="00851454" w:rsidP="00851454">
            <w:pPr>
              <w:ind w:left="100"/>
              <w:rPr>
                <w:sz w:val="20"/>
                <w:szCs w:val="20"/>
              </w:rPr>
            </w:pPr>
            <w:r>
              <w:rPr>
                <w:rFonts w:eastAsia="Times New Roman"/>
                <w:color w:val="31849B"/>
                <w:sz w:val="24"/>
                <w:szCs w:val="24"/>
              </w:rPr>
              <w:t>Làm navigation drawer menu</w:t>
            </w:r>
          </w:p>
        </w:tc>
        <w:tc>
          <w:tcPr>
            <w:tcW w:w="1140" w:type="dxa"/>
            <w:tcBorders>
              <w:right w:val="single" w:sz="8" w:space="0" w:color="auto"/>
            </w:tcBorders>
            <w:vAlign w:val="bottom"/>
          </w:tcPr>
          <w:p w:rsidR="00851454" w:rsidRDefault="00851454">
            <w:pPr>
              <w:rPr>
                <w:sz w:val="24"/>
                <w:szCs w:val="24"/>
              </w:rPr>
            </w:pPr>
          </w:p>
        </w:tc>
        <w:tc>
          <w:tcPr>
            <w:tcW w:w="1140" w:type="dxa"/>
            <w:tcBorders>
              <w:right w:val="single" w:sz="8" w:space="0" w:color="auto"/>
            </w:tcBorders>
            <w:vAlign w:val="bottom"/>
          </w:tcPr>
          <w:p w:rsidR="00851454" w:rsidRDefault="00851454">
            <w:pPr>
              <w:rPr>
                <w:sz w:val="24"/>
                <w:szCs w:val="24"/>
              </w:rPr>
            </w:pPr>
          </w:p>
        </w:tc>
        <w:tc>
          <w:tcPr>
            <w:tcW w:w="1660" w:type="dxa"/>
            <w:tcBorders>
              <w:right w:val="single" w:sz="8" w:space="0" w:color="auto"/>
            </w:tcBorders>
            <w:vAlign w:val="bottom"/>
          </w:tcPr>
          <w:p w:rsidR="00851454" w:rsidRDefault="00851454">
            <w:pPr>
              <w:rPr>
                <w:sz w:val="24"/>
                <w:szCs w:val="24"/>
              </w:rPr>
            </w:pPr>
          </w:p>
        </w:tc>
      </w:tr>
      <w:tr w:rsidR="00851454">
        <w:trPr>
          <w:trHeight w:val="276"/>
        </w:trPr>
        <w:tc>
          <w:tcPr>
            <w:tcW w:w="780" w:type="dxa"/>
            <w:tcBorders>
              <w:left w:val="single" w:sz="8" w:space="0" w:color="auto"/>
              <w:right w:val="single" w:sz="8" w:space="0" w:color="auto"/>
            </w:tcBorders>
            <w:vAlign w:val="bottom"/>
          </w:tcPr>
          <w:p w:rsidR="00851454" w:rsidRDefault="00851454">
            <w:pPr>
              <w:rPr>
                <w:sz w:val="24"/>
                <w:szCs w:val="24"/>
              </w:rPr>
            </w:pPr>
          </w:p>
        </w:tc>
        <w:tc>
          <w:tcPr>
            <w:tcW w:w="1200" w:type="dxa"/>
            <w:tcBorders>
              <w:right w:val="single" w:sz="8" w:space="0" w:color="auto"/>
            </w:tcBorders>
            <w:vAlign w:val="bottom"/>
          </w:tcPr>
          <w:p w:rsidR="00851454" w:rsidRDefault="00851454">
            <w:pPr>
              <w:rPr>
                <w:sz w:val="24"/>
                <w:szCs w:val="24"/>
              </w:rPr>
            </w:pPr>
          </w:p>
        </w:tc>
        <w:tc>
          <w:tcPr>
            <w:tcW w:w="3680" w:type="dxa"/>
            <w:tcBorders>
              <w:right w:val="single" w:sz="8" w:space="0" w:color="auto"/>
            </w:tcBorders>
            <w:vAlign w:val="bottom"/>
          </w:tcPr>
          <w:p w:rsidR="00851454" w:rsidRDefault="00851454" w:rsidP="00851454">
            <w:pPr>
              <w:ind w:left="100"/>
              <w:rPr>
                <w:sz w:val="20"/>
                <w:szCs w:val="20"/>
              </w:rPr>
            </w:pPr>
            <w:r>
              <w:rPr>
                <w:rFonts w:eastAsia="Times New Roman"/>
                <w:color w:val="31849B"/>
                <w:sz w:val="24"/>
                <w:szCs w:val="24"/>
              </w:rPr>
              <w:t>Báo cáo cuối kỳ</w:t>
            </w:r>
          </w:p>
        </w:tc>
        <w:tc>
          <w:tcPr>
            <w:tcW w:w="1140" w:type="dxa"/>
            <w:tcBorders>
              <w:right w:val="single" w:sz="8" w:space="0" w:color="auto"/>
            </w:tcBorders>
            <w:vAlign w:val="bottom"/>
          </w:tcPr>
          <w:p w:rsidR="00851454" w:rsidRDefault="00851454">
            <w:pPr>
              <w:rPr>
                <w:sz w:val="24"/>
                <w:szCs w:val="24"/>
              </w:rPr>
            </w:pPr>
          </w:p>
        </w:tc>
        <w:tc>
          <w:tcPr>
            <w:tcW w:w="1140" w:type="dxa"/>
            <w:tcBorders>
              <w:right w:val="single" w:sz="8" w:space="0" w:color="auto"/>
            </w:tcBorders>
            <w:vAlign w:val="bottom"/>
          </w:tcPr>
          <w:p w:rsidR="00851454" w:rsidRDefault="00851454">
            <w:pPr>
              <w:rPr>
                <w:sz w:val="24"/>
                <w:szCs w:val="24"/>
              </w:rPr>
            </w:pPr>
          </w:p>
        </w:tc>
        <w:tc>
          <w:tcPr>
            <w:tcW w:w="1660" w:type="dxa"/>
            <w:tcBorders>
              <w:right w:val="single" w:sz="8" w:space="0" w:color="auto"/>
            </w:tcBorders>
            <w:vAlign w:val="bottom"/>
          </w:tcPr>
          <w:p w:rsidR="00851454" w:rsidRDefault="00851454">
            <w:pPr>
              <w:rPr>
                <w:sz w:val="24"/>
                <w:szCs w:val="24"/>
              </w:rPr>
            </w:pPr>
          </w:p>
        </w:tc>
      </w:tr>
      <w:tr w:rsidR="00851454">
        <w:trPr>
          <w:trHeight w:val="279"/>
        </w:trPr>
        <w:tc>
          <w:tcPr>
            <w:tcW w:w="780" w:type="dxa"/>
            <w:tcBorders>
              <w:left w:val="single" w:sz="8" w:space="0" w:color="auto"/>
              <w:bottom w:val="single" w:sz="8" w:space="0" w:color="auto"/>
              <w:right w:val="single" w:sz="8" w:space="0" w:color="auto"/>
            </w:tcBorders>
            <w:vAlign w:val="bottom"/>
          </w:tcPr>
          <w:p w:rsidR="00851454" w:rsidRDefault="00851454">
            <w:pPr>
              <w:rPr>
                <w:sz w:val="24"/>
                <w:szCs w:val="24"/>
              </w:rPr>
            </w:pPr>
          </w:p>
        </w:tc>
        <w:tc>
          <w:tcPr>
            <w:tcW w:w="1200" w:type="dxa"/>
            <w:tcBorders>
              <w:bottom w:val="single" w:sz="8" w:space="0" w:color="auto"/>
              <w:right w:val="single" w:sz="8" w:space="0" w:color="auto"/>
            </w:tcBorders>
            <w:vAlign w:val="bottom"/>
          </w:tcPr>
          <w:p w:rsidR="00851454" w:rsidRDefault="00851454">
            <w:pPr>
              <w:rPr>
                <w:sz w:val="24"/>
                <w:szCs w:val="24"/>
              </w:rPr>
            </w:pPr>
          </w:p>
        </w:tc>
        <w:tc>
          <w:tcPr>
            <w:tcW w:w="3680" w:type="dxa"/>
            <w:tcBorders>
              <w:bottom w:val="single" w:sz="8" w:space="0" w:color="auto"/>
              <w:right w:val="single" w:sz="8" w:space="0" w:color="auto"/>
            </w:tcBorders>
            <w:vAlign w:val="bottom"/>
          </w:tcPr>
          <w:p w:rsidR="00851454" w:rsidRDefault="00851454" w:rsidP="00851454">
            <w:pPr>
              <w:spacing w:line="264" w:lineRule="exact"/>
              <w:ind w:left="100"/>
              <w:rPr>
                <w:sz w:val="20"/>
                <w:szCs w:val="20"/>
              </w:rPr>
            </w:pPr>
          </w:p>
        </w:tc>
        <w:tc>
          <w:tcPr>
            <w:tcW w:w="1140" w:type="dxa"/>
            <w:tcBorders>
              <w:bottom w:val="single" w:sz="8" w:space="0" w:color="auto"/>
              <w:right w:val="single" w:sz="8" w:space="0" w:color="auto"/>
            </w:tcBorders>
            <w:vAlign w:val="bottom"/>
          </w:tcPr>
          <w:p w:rsidR="00851454" w:rsidRDefault="00851454">
            <w:pPr>
              <w:rPr>
                <w:sz w:val="24"/>
                <w:szCs w:val="24"/>
              </w:rPr>
            </w:pPr>
          </w:p>
        </w:tc>
        <w:tc>
          <w:tcPr>
            <w:tcW w:w="1140" w:type="dxa"/>
            <w:tcBorders>
              <w:bottom w:val="single" w:sz="8" w:space="0" w:color="auto"/>
              <w:right w:val="single" w:sz="8" w:space="0" w:color="auto"/>
            </w:tcBorders>
            <w:vAlign w:val="bottom"/>
          </w:tcPr>
          <w:p w:rsidR="00851454" w:rsidRDefault="00851454">
            <w:pPr>
              <w:rPr>
                <w:sz w:val="24"/>
                <w:szCs w:val="24"/>
              </w:rPr>
            </w:pPr>
          </w:p>
        </w:tc>
        <w:tc>
          <w:tcPr>
            <w:tcW w:w="1660" w:type="dxa"/>
            <w:tcBorders>
              <w:bottom w:val="single" w:sz="8" w:space="0" w:color="auto"/>
              <w:right w:val="single" w:sz="8" w:space="0" w:color="auto"/>
            </w:tcBorders>
            <w:vAlign w:val="bottom"/>
          </w:tcPr>
          <w:p w:rsidR="00851454" w:rsidRDefault="00851454">
            <w:pPr>
              <w:rPr>
                <w:sz w:val="24"/>
                <w:szCs w:val="24"/>
              </w:rPr>
            </w:pPr>
          </w:p>
        </w:tc>
      </w:tr>
    </w:tbl>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C85332" w:rsidRDefault="00C85332">
      <w:pPr>
        <w:rPr>
          <w:rFonts w:ascii="Calibri" w:eastAsia="Calibri" w:hAnsi="Calibri" w:cs="Calibri"/>
        </w:rPr>
      </w:pPr>
      <w:bookmarkStart w:id="1" w:name="page3"/>
      <w:bookmarkEnd w:id="1"/>
    </w:p>
    <w:p w:rsidR="00C85332" w:rsidRDefault="00C85332">
      <w:pPr>
        <w:rPr>
          <w:rFonts w:ascii="Calibri" w:eastAsia="Calibri" w:hAnsi="Calibri" w:cs="Calibri"/>
        </w:rPr>
      </w:pPr>
    </w:p>
    <w:p w:rsidR="00C85332" w:rsidRDefault="00C85332">
      <w:pPr>
        <w:rPr>
          <w:rFonts w:ascii="Calibri" w:eastAsia="Calibri" w:hAnsi="Calibri" w:cs="Calibri"/>
        </w:rPr>
      </w:pPr>
    </w:p>
    <w:p w:rsidR="003A6F1A" w:rsidRDefault="003A6F1A">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935A9D" w:rsidRDefault="00935A9D">
      <w:pPr>
        <w:spacing w:line="272" w:lineRule="exact"/>
        <w:rPr>
          <w:rFonts w:ascii="Calibri" w:eastAsia="Calibri" w:hAnsi="Calibri" w:cs="Calibri"/>
        </w:rPr>
      </w:pPr>
    </w:p>
    <w:p w:rsidR="00935A9D" w:rsidRDefault="00935A9D">
      <w:pPr>
        <w:spacing w:line="272" w:lineRule="exact"/>
        <w:rPr>
          <w:rFonts w:ascii="Calibri" w:eastAsia="Calibri" w:hAnsi="Calibri" w:cs="Calibri"/>
        </w:rPr>
      </w:pPr>
    </w:p>
    <w:p w:rsidR="002C4432" w:rsidRDefault="002C4432" w:rsidP="0027532B">
      <w:pPr>
        <w:rPr>
          <w:rFonts w:eastAsia="Times New Roman"/>
          <w:color w:val="365F91"/>
          <w:sz w:val="32"/>
          <w:szCs w:val="32"/>
        </w:rPr>
        <w:sectPr w:rsidR="002C4432">
          <w:pgSz w:w="12240" w:h="15840"/>
          <w:pgMar w:top="714" w:right="1440" w:bottom="429" w:left="1440" w:header="0" w:footer="0" w:gutter="0"/>
          <w:cols w:space="720" w:equalWidth="0">
            <w:col w:w="9360"/>
          </w:cols>
        </w:sectPr>
      </w:pPr>
    </w:p>
    <w:sdt>
      <w:sdtPr>
        <w:rPr>
          <w:rFonts w:ascii="Times New Roman" w:eastAsiaTheme="minorEastAsia" w:hAnsi="Times New Roman" w:cs="Times New Roman"/>
          <w:b w:val="0"/>
          <w:bCs w:val="0"/>
          <w:color w:val="auto"/>
          <w:sz w:val="22"/>
          <w:szCs w:val="22"/>
          <w:lang w:eastAsia="en-US"/>
        </w:rPr>
        <w:id w:val="1822684338"/>
        <w:docPartObj>
          <w:docPartGallery w:val="Table of Contents"/>
          <w:docPartUnique/>
        </w:docPartObj>
      </w:sdtPr>
      <w:sdtEndPr>
        <w:rPr>
          <w:noProof/>
        </w:rPr>
      </w:sdtEndPr>
      <w:sdtContent>
        <w:p w:rsidR="0027532B" w:rsidRDefault="00431FA9" w:rsidP="00431FA9">
          <w:pPr>
            <w:pStyle w:val="TOCHeading"/>
            <w:jc w:val="center"/>
          </w:pPr>
          <w:r>
            <w:t>Mục Lục</w:t>
          </w:r>
        </w:p>
        <w:p w:rsidR="00A94413" w:rsidRDefault="0027532B">
          <w:pPr>
            <w:pStyle w:val="TOC1"/>
            <w:tabs>
              <w:tab w:val="right" w:leader="dot" w:pos="9350"/>
            </w:tabs>
            <w:rPr>
              <w:rFonts w:asciiTheme="minorHAnsi" w:hAnsiTheme="minorHAnsi" w:cstheme="minorBidi"/>
              <w:noProof/>
            </w:rPr>
          </w:pPr>
          <w:r>
            <w:fldChar w:fldCharType="begin"/>
          </w:r>
          <w:r>
            <w:instrText xml:space="preserve"> TOC \o "1-3" \h \z \u </w:instrText>
          </w:r>
          <w:r>
            <w:fldChar w:fldCharType="separate"/>
          </w:r>
          <w:hyperlink w:anchor="_Toc48110609" w:history="1">
            <w:r w:rsidR="00A94413" w:rsidRPr="00C12F24">
              <w:rPr>
                <w:rStyle w:val="Hyperlink"/>
                <w:rFonts w:eastAsia="Times New Roman"/>
                <w:noProof/>
              </w:rPr>
              <w:t>CHƯƠNG 1. MỞ ĐẦU</w:t>
            </w:r>
            <w:r w:rsidR="00A94413">
              <w:rPr>
                <w:noProof/>
                <w:webHidden/>
              </w:rPr>
              <w:tab/>
            </w:r>
            <w:r w:rsidR="00A94413">
              <w:rPr>
                <w:noProof/>
                <w:webHidden/>
              </w:rPr>
              <w:fldChar w:fldCharType="begin"/>
            </w:r>
            <w:r w:rsidR="00A94413">
              <w:rPr>
                <w:noProof/>
                <w:webHidden/>
              </w:rPr>
              <w:instrText xml:space="preserve"> PAGEREF _Toc48110609 \h </w:instrText>
            </w:r>
            <w:r w:rsidR="00A94413">
              <w:rPr>
                <w:noProof/>
                <w:webHidden/>
              </w:rPr>
            </w:r>
            <w:r w:rsidR="00A94413">
              <w:rPr>
                <w:noProof/>
                <w:webHidden/>
              </w:rPr>
              <w:fldChar w:fldCharType="separate"/>
            </w:r>
            <w:r w:rsidR="00A94413">
              <w:rPr>
                <w:noProof/>
                <w:webHidden/>
              </w:rPr>
              <w:t>2</w:t>
            </w:r>
            <w:r w:rsidR="00A94413">
              <w:rPr>
                <w:noProof/>
                <w:webHidden/>
              </w:rPr>
              <w:fldChar w:fldCharType="end"/>
            </w:r>
          </w:hyperlink>
        </w:p>
        <w:p w:rsidR="00A94413" w:rsidRDefault="00B15845">
          <w:pPr>
            <w:pStyle w:val="TOC2"/>
            <w:tabs>
              <w:tab w:val="right" w:leader="dot" w:pos="9350"/>
            </w:tabs>
            <w:rPr>
              <w:rFonts w:asciiTheme="minorHAnsi" w:hAnsiTheme="minorHAnsi" w:cstheme="minorBidi"/>
              <w:noProof/>
            </w:rPr>
          </w:pPr>
          <w:hyperlink w:anchor="_Toc48110610" w:history="1">
            <w:r w:rsidR="00A94413" w:rsidRPr="00C12F24">
              <w:rPr>
                <w:rStyle w:val="Hyperlink"/>
                <w:rFonts w:eastAsia="Times New Roman"/>
                <w:i/>
                <w:iCs/>
                <w:noProof/>
              </w:rPr>
              <w:t>1.1 Giới thiệu môn học và nhóm thực hiện</w:t>
            </w:r>
            <w:r w:rsidR="00A94413">
              <w:rPr>
                <w:noProof/>
                <w:webHidden/>
              </w:rPr>
              <w:tab/>
            </w:r>
            <w:r w:rsidR="00A94413">
              <w:rPr>
                <w:noProof/>
                <w:webHidden/>
              </w:rPr>
              <w:fldChar w:fldCharType="begin"/>
            </w:r>
            <w:r w:rsidR="00A94413">
              <w:rPr>
                <w:noProof/>
                <w:webHidden/>
              </w:rPr>
              <w:instrText xml:space="preserve"> PAGEREF _Toc48110610 \h </w:instrText>
            </w:r>
            <w:r w:rsidR="00A94413">
              <w:rPr>
                <w:noProof/>
                <w:webHidden/>
              </w:rPr>
            </w:r>
            <w:r w:rsidR="00A94413">
              <w:rPr>
                <w:noProof/>
                <w:webHidden/>
              </w:rPr>
              <w:fldChar w:fldCharType="separate"/>
            </w:r>
            <w:r w:rsidR="00A94413">
              <w:rPr>
                <w:noProof/>
                <w:webHidden/>
              </w:rPr>
              <w:t>2</w:t>
            </w:r>
            <w:r w:rsidR="00A94413">
              <w:rPr>
                <w:noProof/>
                <w:webHidden/>
              </w:rPr>
              <w:fldChar w:fldCharType="end"/>
            </w:r>
          </w:hyperlink>
        </w:p>
        <w:p w:rsidR="00A94413" w:rsidRDefault="00B15845">
          <w:pPr>
            <w:pStyle w:val="TOC2"/>
            <w:tabs>
              <w:tab w:val="right" w:leader="dot" w:pos="9350"/>
            </w:tabs>
            <w:rPr>
              <w:rFonts w:asciiTheme="minorHAnsi" w:hAnsiTheme="minorHAnsi" w:cstheme="minorBidi"/>
              <w:noProof/>
            </w:rPr>
          </w:pPr>
          <w:hyperlink w:anchor="_Toc48110611" w:history="1">
            <w:r w:rsidR="00A94413" w:rsidRPr="00C12F24">
              <w:rPr>
                <w:rStyle w:val="Hyperlink"/>
                <w:rFonts w:eastAsia="Times New Roman"/>
                <w:i/>
                <w:iCs/>
                <w:noProof/>
              </w:rPr>
              <w:t>1.2 Mô tả ứng dụng</w:t>
            </w:r>
            <w:r w:rsidR="00A94413">
              <w:rPr>
                <w:noProof/>
                <w:webHidden/>
              </w:rPr>
              <w:tab/>
            </w:r>
            <w:r w:rsidR="00A94413">
              <w:rPr>
                <w:noProof/>
                <w:webHidden/>
              </w:rPr>
              <w:fldChar w:fldCharType="begin"/>
            </w:r>
            <w:r w:rsidR="00A94413">
              <w:rPr>
                <w:noProof/>
                <w:webHidden/>
              </w:rPr>
              <w:instrText xml:space="preserve"> PAGEREF _Toc48110611 \h </w:instrText>
            </w:r>
            <w:r w:rsidR="00A94413">
              <w:rPr>
                <w:noProof/>
                <w:webHidden/>
              </w:rPr>
            </w:r>
            <w:r w:rsidR="00A94413">
              <w:rPr>
                <w:noProof/>
                <w:webHidden/>
              </w:rPr>
              <w:fldChar w:fldCharType="separate"/>
            </w:r>
            <w:r w:rsidR="00A94413">
              <w:rPr>
                <w:noProof/>
                <w:webHidden/>
              </w:rPr>
              <w:t>2</w:t>
            </w:r>
            <w:r w:rsidR="00A94413">
              <w:rPr>
                <w:noProof/>
                <w:webHidden/>
              </w:rPr>
              <w:fldChar w:fldCharType="end"/>
            </w:r>
          </w:hyperlink>
        </w:p>
        <w:p w:rsidR="00A94413" w:rsidRDefault="00B15845">
          <w:pPr>
            <w:pStyle w:val="TOC2"/>
            <w:tabs>
              <w:tab w:val="right" w:leader="dot" w:pos="9350"/>
            </w:tabs>
            <w:rPr>
              <w:rFonts w:asciiTheme="minorHAnsi" w:hAnsiTheme="minorHAnsi" w:cstheme="minorBidi"/>
              <w:noProof/>
            </w:rPr>
          </w:pPr>
          <w:hyperlink w:anchor="_Toc48110612" w:history="1">
            <w:r w:rsidR="00A94413" w:rsidRPr="00C12F24">
              <w:rPr>
                <w:rStyle w:val="Hyperlink"/>
                <w:rFonts w:eastAsia="Times New Roman"/>
                <w:i/>
                <w:iCs/>
                <w:noProof/>
              </w:rPr>
              <w:t>1.3 Ứng dụng trong cuộc sống</w:t>
            </w:r>
            <w:r w:rsidR="00A94413">
              <w:rPr>
                <w:noProof/>
                <w:webHidden/>
              </w:rPr>
              <w:tab/>
            </w:r>
            <w:r w:rsidR="00A94413">
              <w:rPr>
                <w:noProof/>
                <w:webHidden/>
              </w:rPr>
              <w:fldChar w:fldCharType="begin"/>
            </w:r>
            <w:r w:rsidR="00A94413">
              <w:rPr>
                <w:noProof/>
                <w:webHidden/>
              </w:rPr>
              <w:instrText xml:space="preserve"> PAGEREF _Toc48110612 \h </w:instrText>
            </w:r>
            <w:r w:rsidR="00A94413">
              <w:rPr>
                <w:noProof/>
                <w:webHidden/>
              </w:rPr>
            </w:r>
            <w:r w:rsidR="00A94413">
              <w:rPr>
                <w:noProof/>
                <w:webHidden/>
              </w:rPr>
              <w:fldChar w:fldCharType="separate"/>
            </w:r>
            <w:r w:rsidR="00A94413">
              <w:rPr>
                <w:noProof/>
                <w:webHidden/>
              </w:rPr>
              <w:t>2</w:t>
            </w:r>
            <w:r w:rsidR="00A94413">
              <w:rPr>
                <w:noProof/>
                <w:webHidden/>
              </w:rPr>
              <w:fldChar w:fldCharType="end"/>
            </w:r>
          </w:hyperlink>
        </w:p>
        <w:p w:rsidR="00A94413" w:rsidRDefault="00B15845">
          <w:pPr>
            <w:pStyle w:val="TOC1"/>
            <w:tabs>
              <w:tab w:val="right" w:leader="dot" w:pos="9350"/>
            </w:tabs>
            <w:rPr>
              <w:rFonts w:asciiTheme="minorHAnsi" w:hAnsiTheme="minorHAnsi" w:cstheme="minorBidi"/>
              <w:noProof/>
            </w:rPr>
          </w:pPr>
          <w:hyperlink w:anchor="_Toc48110613" w:history="1">
            <w:r w:rsidR="00A94413" w:rsidRPr="00C12F24">
              <w:rPr>
                <w:rStyle w:val="Hyperlink"/>
                <w:rFonts w:eastAsia="Times New Roman"/>
                <w:noProof/>
              </w:rPr>
              <w:t>CHƯƠNG 2 PHÂN TÍCH CẤU TRÚC HỆ THỐNG</w:t>
            </w:r>
            <w:r w:rsidR="00A94413">
              <w:rPr>
                <w:noProof/>
                <w:webHidden/>
              </w:rPr>
              <w:tab/>
            </w:r>
            <w:r w:rsidR="00A94413">
              <w:rPr>
                <w:noProof/>
                <w:webHidden/>
              </w:rPr>
              <w:fldChar w:fldCharType="begin"/>
            </w:r>
            <w:r w:rsidR="00A94413">
              <w:rPr>
                <w:noProof/>
                <w:webHidden/>
              </w:rPr>
              <w:instrText xml:space="preserve"> PAGEREF _Toc48110613 \h </w:instrText>
            </w:r>
            <w:r w:rsidR="00A94413">
              <w:rPr>
                <w:noProof/>
                <w:webHidden/>
              </w:rPr>
            </w:r>
            <w:r w:rsidR="00A94413">
              <w:rPr>
                <w:noProof/>
                <w:webHidden/>
              </w:rPr>
              <w:fldChar w:fldCharType="separate"/>
            </w:r>
            <w:r w:rsidR="00A94413">
              <w:rPr>
                <w:noProof/>
                <w:webHidden/>
              </w:rPr>
              <w:t>3</w:t>
            </w:r>
            <w:r w:rsidR="00A94413">
              <w:rPr>
                <w:noProof/>
                <w:webHidden/>
              </w:rPr>
              <w:fldChar w:fldCharType="end"/>
            </w:r>
          </w:hyperlink>
        </w:p>
        <w:p w:rsidR="00A94413" w:rsidRDefault="00B15845">
          <w:pPr>
            <w:pStyle w:val="TOC2"/>
            <w:tabs>
              <w:tab w:val="right" w:leader="dot" w:pos="9350"/>
            </w:tabs>
            <w:rPr>
              <w:rFonts w:asciiTheme="minorHAnsi" w:hAnsiTheme="minorHAnsi" w:cstheme="minorBidi"/>
              <w:noProof/>
            </w:rPr>
          </w:pPr>
          <w:hyperlink w:anchor="_Toc48110614" w:history="1">
            <w:r w:rsidR="00A94413" w:rsidRPr="00C12F24">
              <w:rPr>
                <w:rStyle w:val="Hyperlink"/>
                <w:rFonts w:eastAsia="Times New Roman"/>
                <w:i/>
                <w:iCs/>
                <w:noProof/>
              </w:rPr>
              <w:t>2.1 Phân tích thiết hệ thống</w:t>
            </w:r>
            <w:r w:rsidR="00A94413">
              <w:rPr>
                <w:noProof/>
                <w:webHidden/>
              </w:rPr>
              <w:tab/>
            </w:r>
            <w:r w:rsidR="00A94413">
              <w:rPr>
                <w:noProof/>
                <w:webHidden/>
              </w:rPr>
              <w:fldChar w:fldCharType="begin"/>
            </w:r>
            <w:r w:rsidR="00A94413">
              <w:rPr>
                <w:noProof/>
                <w:webHidden/>
              </w:rPr>
              <w:instrText xml:space="preserve"> PAGEREF _Toc48110614 \h </w:instrText>
            </w:r>
            <w:r w:rsidR="00A94413">
              <w:rPr>
                <w:noProof/>
                <w:webHidden/>
              </w:rPr>
            </w:r>
            <w:r w:rsidR="00A94413">
              <w:rPr>
                <w:noProof/>
                <w:webHidden/>
              </w:rPr>
              <w:fldChar w:fldCharType="separate"/>
            </w:r>
            <w:r w:rsidR="00A94413">
              <w:rPr>
                <w:noProof/>
                <w:webHidden/>
              </w:rPr>
              <w:t>3</w:t>
            </w:r>
            <w:r w:rsidR="00A94413">
              <w:rPr>
                <w:noProof/>
                <w:webHidden/>
              </w:rPr>
              <w:fldChar w:fldCharType="end"/>
            </w:r>
          </w:hyperlink>
        </w:p>
        <w:p w:rsidR="00A94413" w:rsidRDefault="00B15845">
          <w:pPr>
            <w:pStyle w:val="TOC2"/>
            <w:tabs>
              <w:tab w:val="right" w:leader="dot" w:pos="9350"/>
            </w:tabs>
            <w:rPr>
              <w:rFonts w:asciiTheme="minorHAnsi" w:hAnsiTheme="minorHAnsi" w:cstheme="minorBidi"/>
              <w:noProof/>
            </w:rPr>
          </w:pPr>
          <w:hyperlink w:anchor="_Toc48110615" w:history="1">
            <w:r w:rsidR="00A94413" w:rsidRPr="00C12F24">
              <w:rPr>
                <w:rStyle w:val="Hyperlink"/>
                <w:rFonts w:eastAsia="Times New Roman"/>
                <w:i/>
                <w:iCs/>
                <w:noProof/>
              </w:rPr>
              <w:t>2.2 Thiết kế hệ thống</w:t>
            </w:r>
            <w:r w:rsidR="00A94413">
              <w:rPr>
                <w:noProof/>
                <w:webHidden/>
              </w:rPr>
              <w:tab/>
            </w:r>
            <w:r w:rsidR="00A94413">
              <w:rPr>
                <w:noProof/>
                <w:webHidden/>
              </w:rPr>
              <w:fldChar w:fldCharType="begin"/>
            </w:r>
            <w:r w:rsidR="00A94413">
              <w:rPr>
                <w:noProof/>
                <w:webHidden/>
              </w:rPr>
              <w:instrText xml:space="preserve"> PAGEREF _Toc48110615 \h </w:instrText>
            </w:r>
            <w:r w:rsidR="00A94413">
              <w:rPr>
                <w:noProof/>
                <w:webHidden/>
              </w:rPr>
            </w:r>
            <w:r w:rsidR="00A94413">
              <w:rPr>
                <w:noProof/>
                <w:webHidden/>
              </w:rPr>
              <w:fldChar w:fldCharType="separate"/>
            </w:r>
            <w:r w:rsidR="00A94413">
              <w:rPr>
                <w:noProof/>
                <w:webHidden/>
              </w:rPr>
              <w:t>16</w:t>
            </w:r>
            <w:r w:rsidR="00A94413">
              <w:rPr>
                <w:noProof/>
                <w:webHidden/>
              </w:rPr>
              <w:fldChar w:fldCharType="end"/>
            </w:r>
          </w:hyperlink>
        </w:p>
        <w:p w:rsidR="00A94413" w:rsidRDefault="00B15845">
          <w:pPr>
            <w:pStyle w:val="TOC1"/>
            <w:tabs>
              <w:tab w:val="right" w:leader="dot" w:pos="9350"/>
            </w:tabs>
            <w:rPr>
              <w:rFonts w:asciiTheme="minorHAnsi" w:hAnsiTheme="minorHAnsi" w:cstheme="minorBidi"/>
              <w:noProof/>
            </w:rPr>
          </w:pPr>
          <w:hyperlink w:anchor="_Toc48110616" w:history="1">
            <w:r w:rsidR="00A94413" w:rsidRPr="00C12F24">
              <w:rPr>
                <w:rStyle w:val="Hyperlink"/>
                <w:rFonts w:eastAsia="Times New Roman"/>
                <w:noProof/>
              </w:rPr>
              <w:t>CHƯƠNG 3. CÀI ĐẶT</w:t>
            </w:r>
            <w:r w:rsidR="00A94413">
              <w:rPr>
                <w:noProof/>
                <w:webHidden/>
              </w:rPr>
              <w:tab/>
            </w:r>
            <w:r w:rsidR="00A94413">
              <w:rPr>
                <w:noProof/>
                <w:webHidden/>
              </w:rPr>
              <w:fldChar w:fldCharType="begin"/>
            </w:r>
            <w:r w:rsidR="00A94413">
              <w:rPr>
                <w:noProof/>
                <w:webHidden/>
              </w:rPr>
              <w:instrText xml:space="preserve"> PAGEREF _Toc48110616 \h </w:instrText>
            </w:r>
            <w:r w:rsidR="00A94413">
              <w:rPr>
                <w:noProof/>
                <w:webHidden/>
              </w:rPr>
            </w:r>
            <w:r w:rsidR="00A94413">
              <w:rPr>
                <w:noProof/>
                <w:webHidden/>
              </w:rPr>
              <w:fldChar w:fldCharType="separate"/>
            </w:r>
            <w:r w:rsidR="00A94413">
              <w:rPr>
                <w:noProof/>
                <w:webHidden/>
              </w:rPr>
              <w:t>30</w:t>
            </w:r>
            <w:r w:rsidR="00A94413">
              <w:rPr>
                <w:noProof/>
                <w:webHidden/>
              </w:rPr>
              <w:fldChar w:fldCharType="end"/>
            </w:r>
          </w:hyperlink>
        </w:p>
        <w:p w:rsidR="00A94413" w:rsidRDefault="00B15845">
          <w:pPr>
            <w:pStyle w:val="TOC2"/>
            <w:tabs>
              <w:tab w:val="right" w:leader="dot" w:pos="9350"/>
            </w:tabs>
            <w:rPr>
              <w:rFonts w:asciiTheme="minorHAnsi" w:hAnsiTheme="minorHAnsi" w:cstheme="minorBidi"/>
              <w:noProof/>
            </w:rPr>
          </w:pPr>
          <w:hyperlink w:anchor="_Toc48110617" w:history="1">
            <w:r w:rsidR="00A94413" w:rsidRPr="00C12F24">
              <w:rPr>
                <w:rStyle w:val="Hyperlink"/>
                <w:rFonts w:eastAsia="Times New Roman"/>
                <w:i/>
                <w:iCs/>
                <w:noProof/>
              </w:rPr>
              <w:t>3.1 Màn hình home</w:t>
            </w:r>
            <w:r w:rsidR="00A94413">
              <w:rPr>
                <w:noProof/>
                <w:webHidden/>
              </w:rPr>
              <w:tab/>
            </w:r>
            <w:r w:rsidR="00A94413">
              <w:rPr>
                <w:noProof/>
                <w:webHidden/>
              </w:rPr>
              <w:fldChar w:fldCharType="begin"/>
            </w:r>
            <w:r w:rsidR="00A94413">
              <w:rPr>
                <w:noProof/>
                <w:webHidden/>
              </w:rPr>
              <w:instrText xml:space="preserve"> PAGEREF _Toc48110617 \h </w:instrText>
            </w:r>
            <w:r w:rsidR="00A94413">
              <w:rPr>
                <w:noProof/>
                <w:webHidden/>
              </w:rPr>
            </w:r>
            <w:r w:rsidR="00A94413">
              <w:rPr>
                <w:noProof/>
                <w:webHidden/>
              </w:rPr>
              <w:fldChar w:fldCharType="separate"/>
            </w:r>
            <w:r w:rsidR="00A94413">
              <w:rPr>
                <w:noProof/>
                <w:webHidden/>
              </w:rPr>
              <w:t>30</w:t>
            </w:r>
            <w:r w:rsidR="00A94413">
              <w:rPr>
                <w:noProof/>
                <w:webHidden/>
              </w:rPr>
              <w:fldChar w:fldCharType="end"/>
            </w:r>
          </w:hyperlink>
        </w:p>
        <w:p w:rsidR="00A94413" w:rsidRDefault="00B15845">
          <w:pPr>
            <w:pStyle w:val="TOC2"/>
            <w:tabs>
              <w:tab w:val="right" w:leader="dot" w:pos="9350"/>
            </w:tabs>
            <w:rPr>
              <w:rFonts w:asciiTheme="minorHAnsi" w:hAnsiTheme="minorHAnsi" w:cstheme="minorBidi"/>
              <w:noProof/>
            </w:rPr>
          </w:pPr>
          <w:hyperlink w:anchor="_Toc48110618" w:history="1">
            <w:r w:rsidR="00A94413" w:rsidRPr="00C12F24">
              <w:rPr>
                <w:rStyle w:val="Hyperlink"/>
                <w:rFonts w:eastAsia="Times New Roman"/>
                <w:noProof/>
              </w:rPr>
              <w:t xml:space="preserve">3.2 </w:t>
            </w:r>
            <w:r w:rsidR="00A94413" w:rsidRPr="00C12F24">
              <w:rPr>
                <w:rStyle w:val="Hyperlink"/>
                <w:rFonts w:eastAsia="Times New Roman"/>
                <w:i/>
                <w:iCs/>
                <w:noProof/>
              </w:rPr>
              <w:t>Màn hình giáo viên</w:t>
            </w:r>
            <w:r w:rsidR="00A94413">
              <w:rPr>
                <w:noProof/>
                <w:webHidden/>
              </w:rPr>
              <w:tab/>
            </w:r>
            <w:r w:rsidR="00A94413">
              <w:rPr>
                <w:noProof/>
                <w:webHidden/>
              </w:rPr>
              <w:fldChar w:fldCharType="begin"/>
            </w:r>
            <w:r w:rsidR="00A94413">
              <w:rPr>
                <w:noProof/>
                <w:webHidden/>
              </w:rPr>
              <w:instrText xml:space="preserve"> PAGEREF _Toc48110618 \h </w:instrText>
            </w:r>
            <w:r w:rsidR="00A94413">
              <w:rPr>
                <w:noProof/>
                <w:webHidden/>
              </w:rPr>
            </w:r>
            <w:r w:rsidR="00A94413">
              <w:rPr>
                <w:noProof/>
                <w:webHidden/>
              </w:rPr>
              <w:fldChar w:fldCharType="separate"/>
            </w:r>
            <w:r w:rsidR="00A94413">
              <w:rPr>
                <w:noProof/>
                <w:webHidden/>
              </w:rPr>
              <w:t>32</w:t>
            </w:r>
            <w:r w:rsidR="00A94413">
              <w:rPr>
                <w:noProof/>
                <w:webHidden/>
              </w:rPr>
              <w:fldChar w:fldCharType="end"/>
            </w:r>
          </w:hyperlink>
        </w:p>
        <w:p w:rsidR="00A94413" w:rsidRDefault="00B15845">
          <w:pPr>
            <w:pStyle w:val="TOC2"/>
            <w:tabs>
              <w:tab w:val="right" w:leader="dot" w:pos="9350"/>
            </w:tabs>
            <w:rPr>
              <w:rFonts w:asciiTheme="minorHAnsi" w:hAnsiTheme="minorHAnsi" w:cstheme="minorBidi"/>
              <w:noProof/>
            </w:rPr>
          </w:pPr>
          <w:hyperlink w:anchor="_Toc48110619" w:history="1">
            <w:r w:rsidR="00A94413" w:rsidRPr="00C12F24">
              <w:rPr>
                <w:rStyle w:val="Hyperlink"/>
                <w:rFonts w:eastAsia="Times New Roman"/>
                <w:noProof/>
              </w:rPr>
              <w:t xml:space="preserve">3.3 </w:t>
            </w:r>
            <w:r w:rsidR="00A94413" w:rsidRPr="00C12F24">
              <w:rPr>
                <w:rStyle w:val="Hyperlink"/>
                <w:rFonts w:eastAsia="Times New Roman"/>
                <w:i/>
                <w:iCs/>
                <w:noProof/>
              </w:rPr>
              <w:t>Màn hình thêm giáo viên</w:t>
            </w:r>
            <w:r w:rsidR="00A94413">
              <w:rPr>
                <w:noProof/>
                <w:webHidden/>
              </w:rPr>
              <w:tab/>
            </w:r>
            <w:r w:rsidR="00A94413">
              <w:rPr>
                <w:noProof/>
                <w:webHidden/>
              </w:rPr>
              <w:fldChar w:fldCharType="begin"/>
            </w:r>
            <w:r w:rsidR="00A94413">
              <w:rPr>
                <w:noProof/>
                <w:webHidden/>
              </w:rPr>
              <w:instrText xml:space="preserve"> PAGEREF _Toc48110619 \h </w:instrText>
            </w:r>
            <w:r w:rsidR="00A94413">
              <w:rPr>
                <w:noProof/>
                <w:webHidden/>
              </w:rPr>
            </w:r>
            <w:r w:rsidR="00A94413">
              <w:rPr>
                <w:noProof/>
                <w:webHidden/>
              </w:rPr>
              <w:fldChar w:fldCharType="separate"/>
            </w:r>
            <w:r w:rsidR="00A94413">
              <w:rPr>
                <w:noProof/>
                <w:webHidden/>
              </w:rPr>
              <w:t>33</w:t>
            </w:r>
            <w:r w:rsidR="00A94413">
              <w:rPr>
                <w:noProof/>
                <w:webHidden/>
              </w:rPr>
              <w:fldChar w:fldCharType="end"/>
            </w:r>
          </w:hyperlink>
        </w:p>
        <w:p w:rsidR="00A94413" w:rsidRDefault="00B15845">
          <w:pPr>
            <w:pStyle w:val="TOC2"/>
            <w:tabs>
              <w:tab w:val="right" w:leader="dot" w:pos="9350"/>
            </w:tabs>
            <w:rPr>
              <w:rFonts w:asciiTheme="minorHAnsi" w:hAnsiTheme="minorHAnsi" w:cstheme="minorBidi"/>
              <w:noProof/>
            </w:rPr>
          </w:pPr>
          <w:hyperlink w:anchor="_Toc48110620" w:history="1">
            <w:r w:rsidR="00A94413" w:rsidRPr="00C12F24">
              <w:rPr>
                <w:rStyle w:val="Hyperlink"/>
                <w:rFonts w:eastAsia="Times New Roman"/>
                <w:noProof/>
              </w:rPr>
              <w:t xml:space="preserve">3.4 </w:t>
            </w:r>
            <w:r w:rsidR="00A94413" w:rsidRPr="00C12F24">
              <w:rPr>
                <w:rStyle w:val="Hyperlink"/>
                <w:rFonts w:eastAsia="Times New Roman"/>
                <w:i/>
                <w:iCs/>
                <w:noProof/>
              </w:rPr>
              <w:t>Màn hình tìm kiếm</w:t>
            </w:r>
            <w:r w:rsidR="00A94413">
              <w:rPr>
                <w:noProof/>
                <w:webHidden/>
              </w:rPr>
              <w:tab/>
            </w:r>
            <w:r w:rsidR="00A94413">
              <w:rPr>
                <w:noProof/>
                <w:webHidden/>
              </w:rPr>
              <w:fldChar w:fldCharType="begin"/>
            </w:r>
            <w:r w:rsidR="00A94413">
              <w:rPr>
                <w:noProof/>
                <w:webHidden/>
              </w:rPr>
              <w:instrText xml:space="preserve"> PAGEREF _Toc48110620 \h </w:instrText>
            </w:r>
            <w:r w:rsidR="00A94413">
              <w:rPr>
                <w:noProof/>
                <w:webHidden/>
              </w:rPr>
            </w:r>
            <w:r w:rsidR="00A94413">
              <w:rPr>
                <w:noProof/>
                <w:webHidden/>
              </w:rPr>
              <w:fldChar w:fldCharType="separate"/>
            </w:r>
            <w:r w:rsidR="00A94413">
              <w:rPr>
                <w:noProof/>
                <w:webHidden/>
              </w:rPr>
              <w:t>35</w:t>
            </w:r>
            <w:r w:rsidR="00A94413">
              <w:rPr>
                <w:noProof/>
                <w:webHidden/>
              </w:rPr>
              <w:fldChar w:fldCharType="end"/>
            </w:r>
          </w:hyperlink>
        </w:p>
        <w:p w:rsidR="00A94413" w:rsidRDefault="00B15845">
          <w:pPr>
            <w:pStyle w:val="TOC2"/>
            <w:tabs>
              <w:tab w:val="right" w:leader="dot" w:pos="9350"/>
            </w:tabs>
            <w:rPr>
              <w:rFonts w:asciiTheme="minorHAnsi" w:hAnsiTheme="minorHAnsi" w:cstheme="minorBidi"/>
              <w:noProof/>
            </w:rPr>
          </w:pPr>
          <w:hyperlink w:anchor="_Toc48110621" w:history="1">
            <w:r w:rsidR="00A94413" w:rsidRPr="00C12F24">
              <w:rPr>
                <w:rStyle w:val="Hyperlink"/>
                <w:rFonts w:eastAsia="Times New Roman"/>
                <w:noProof/>
              </w:rPr>
              <w:t xml:space="preserve">3.5 </w:t>
            </w:r>
            <w:r w:rsidR="00A94413" w:rsidRPr="00C12F24">
              <w:rPr>
                <w:rStyle w:val="Hyperlink"/>
                <w:rFonts w:eastAsia="Times New Roman"/>
                <w:i/>
                <w:iCs/>
                <w:noProof/>
              </w:rPr>
              <w:t>Màn hình thống kê</w:t>
            </w:r>
            <w:r w:rsidR="00A94413">
              <w:rPr>
                <w:noProof/>
                <w:webHidden/>
              </w:rPr>
              <w:tab/>
            </w:r>
            <w:r w:rsidR="00A94413">
              <w:rPr>
                <w:noProof/>
                <w:webHidden/>
              </w:rPr>
              <w:fldChar w:fldCharType="begin"/>
            </w:r>
            <w:r w:rsidR="00A94413">
              <w:rPr>
                <w:noProof/>
                <w:webHidden/>
              </w:rPr>
              <w:instrText xml:space="preserve"> PAGEREF _Toc48110621 \h </w:instrText>
            </w:r>
            <w:r w:rsidR="00A94413">
              <w:rPr>
                <w:noProof/>
                <w:webHidden/>
              </w:rPr>
            </w:r>
            <w:r w:rsidR="00A94413">
              <w:rPr>
                <w:noProof/>
                <w:webHidden/>
              </w:rPr>
              <w:fldChar w:fldCharType="separate"/>
            </w:r>
            <w:r w:rsidR="00A94413">
              <w:rPr>
                <w:noProof/>
                <w:webHidden/>
              </w:rPr>
              <w:t>36</w:t>
            </w:r>
            <w:r w:rsidR="00A94413">
              <w:rPr>
                <w:noProof/>
                <w:webHidden/>
              </w:rPr>
              <w:fldChar w:fldCharType="end"/>
            </w:r>
          </w:hyperlink>
        </w:p>
        <w:p w:rsidR="00A94413" w:rsidRDefault="00B15845">
          <w:pPr>
            <w:pStyle w:val="TOC1"/>
            <w:tabs>
              <w:tab w:val="right" w:leader="dot" w:pos="9350"/>
            </w:tabs>
            <w:rPr>
              <w:rFonts w:asciiTheme="minorHAnsi" w:hAnsiTheme="minorHAnsi" w:cstheme="minorBidi"/>
              <w:noProof/>
            </w:rPr>
          </w:pPr>
          <w:hyperlink w:anchor="_Toc48110622" w:history="1">
            <w:r w:rsidR="00A94413" w:rsidRPr="00C12F24">
              <w:rPr>
                <w:rStyle w:val="Hyperlink"/>
                <w:rFonts w:eastAsia="Times New Roman"/>
                <w:noProof/>
              </w:rPr>
              <w:t>CHƯƠNG 4. KẾT QUẢ ĐẠT ĐƯỢC</w:t>
            </w:r>
            <w:r w:rsidR="00A94413">
              <w:rPr>
                <w:noProof/>
                <w:webHidden/>
              </w:rPr>
              <w:tab/>
            </w:r>
            <w:r w:rsidR="00A94413">
              <w:rPr>
                <w:noProof/>
                <w:webHidden/>
              </w:rPr>
              <w:fldChar w:fldCharType="begin"/>
            </w:r>
            <w:r w:rsidR="00A94413">
              <w:rPr>
                <w:noProof/>
                <w:webHidden/>
              </w:rPr>
              <w:instrText xml:space="preserve"> PAGEREF _Toc48110622 \h </w:instrText>
            </w:r>
            <w:r w:rsidR="00A94413">
              <w:rPr>
                <w:noProof/>
                <w:webHidden/>
              </w:rPr>
            </w:r>
            <w:r w:rsidR="00A94413">
              <w:rPr>
                <w:noProof/>
                <w:webHidden/>
              </w:rPr>
              <w:fldChar w:fldCharType="separate"/>
            </w:r>
            <w:r w:rsidR="00A94413">
              <w:rPr>
                <w:noProof/>
                <w:webHidden/>
              </w:rPr>
              <w:t>38</w:t>
            </w:r>
            <w:r w:rsidR="00A94413">
              <w:rPr>
                <w:noProof/>
                <w:webHidden/>
              </w:rPr>
              <w:fldChar w:fldCharType="end"/>
            </w:r>
          </w:hyperlink>
        </w:p>
        <w:p w:rsidR="00A94413" w:rsidRDefault="00B15845">
          <w:pPr>
            <w:pStyle w:val="TOC2"/>
            <w:tabs>
              <w:tab w:val="right" w:leader="dot" w:pos="9350"/>
            </w:tabs>
            <w:rPr>
              <w:rFonts w:asciiTheme="minorHAnsi" w:hAnsiTheme="minorHAnsi" w:cstheme="minorBidi"/>
              <w:noProof/>
            </w:rPr>
          </w:pPr>
          <w:hyperlink w:anchor="_Toc48110623" w:history="1">
            <w:r w:rsidR="00A94413" w:rsidRPr="00C12F24">
              <w:rPr>
                <w:rStyle w:val="Hyperlink"/>
                <w:rFonts w:eastAsia="Times New Roman"/>
                <w:i/>
                <w:iCs/>
                <w:noProof/>
              </w:rPr>
              <w:t>4.1 Kết quả đạt được</w:t>
            </w:r>
            <w:r w:rsidR="00A94413">
              <w:rPr>
                <w:noProof/>
                <w:webHidden/>
              </w:rPr>
              <w:tab/>
            </w:r>
            <w:r w:rsidR="00A94413">
              <w:rPr>
                <w:noProof/>
                <w:webHidden/>
              </w:rPr>
              <w:fldChar w:fldCharType="begin"/>
            </w:r>
            <w:r w:rsidR="00A94413">
              <w:rPr>
                <w:noProof/>
                <w:webHidden/>
              </w:rPr>
              <w:instrText xml:space="preserve"> PAGEREF _Toc48110623 \h </w:instrText>
            </w:r>
            <w:r w:rsidR="00A94413">
              <w:rPr>
                <w:noProof/>
                <w:webHidden/>
              </w:rPr>
            </w:r>
            <w:r w:rsidR="00A94413">
              <w:rPr>
                <w:noProof/>
                <w:webHidden/>
              </w:rPr>
              <w:fldChar w:fldCharType="separate"/>
            </w:r>
            <w:r w:rsidR="00A94413">
              <w:rPr>
                <w:noProof/>
                <w:webHidden/>
              </w:rPr>
              <w:t>38</w:t>
            </w:r>
            <w:r w:rsidR="00A94413">
              <w:rPr>
                <w:noProof/>
                <w:webHidden/>
              </w:rPr>
              <w:fldChar w:fldCharType="end"/>
            </w:r>
          </w:hyperlink>
        </w:p>
        <w:p w:rsidR="00A94413" w:rsidRDefault="00B15845">
          <w:pPr>
            <w:pStyle w:val="TOC2"/>
            <w:tabs>
              <w:tab w:val="right" w:leader="dot" w:pos="9350"/>
            </w:tabs>
            <w:rPr>
              <w:rFonts w:asciiTheme="minorHAnsi" w:hAnsiTheme="minorHAnsi" w:cstheme="minorBidi"/>
              <w:noProof/>
            </w:rPr>
          </w:pPr>
          <w:hyperlink w:anchor="_Toc48110624" w:history="1">
            <w:r w:rsidR="00A94413" w:rsidRPr="00C12F24">
              <w:rPr>
                <w:rStyle w:val="Hyperlink"/>
                <w:rFonts w:eastAsia="Times New Roman"/>
                <w:i/>
                <w:iCs/>
                <w:noProof/>
              </w:rPr>
              <w:t>4.2 Kết luận</w:t>
            </w:r>
            <w:r w:rsidR="00A94413">
              <w:rPr>
                <w:noProof/>
                <w:webHidden/>
              </w:rPr>
              <w:tab/>
            </w:r>
            <w:r w:rsidR="00A94413">
              <w:rPr>
                <w:noProof/>
                <w:webHidden/>
              </w:rPr>
              <w:fldChar w:fldCharType="begin"/>
            </w:r>
            <w:r w:rsidR="00A94413">
              <w:rPr>
                <w:noProof/>
                <w:webHidden/>
              </w:rPr>
              <w:instrText xml:space="preserve"> PAGEREF _Toc48110624 \h </w:instrText>
            </w:r>
            <w:r w:rsidR="00A94413">
              <w:rPr>
                <w:noProof/>
                <w:webHidden/>
              </w:rPr>
            </w:r>
            <w:r w:rsidR="00A94413">
              <w:rPr>
                <w:noProof/>
                <w:webHidden/>
              </w:rPr>
              <w:fldChar w:fldCharType="separate"/>
            </w:r>
            <w:r w:rsidR="00A94413">
              <w:rPr>
                <w:noProof/>
                <w:webHidden/>
              </w:rPr>
              <w:t>38</w:t>
            </w:r>
            <w:r w:rsidR="00A94413">
              <w:rPr>
                <w:noProof/>
                <w:webHidden/>
              </w:rPr>
              <w:fldChar w:fldCharType="end"/>
            </w:r>
          </w:hyperlink>
        </w:p>
        <w:p w:rsidR="0027532B" w:rsidRDefault="0027532B">
          <w:r>
            <w:rPr>
              <w:b/>
              <w:bCs/>
              <w:noProof/>
            </w:rPr>
            <w:fldChar w:fldCharType="end"/>
          </w:r>
        </w:p>
      </w:sdtContent>
    </w:sdt>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C85332" w:rsidRDefault="00C85332">
      <w:pPr>
        <w:spacing w:line="200" w:lineRule="exact"/>
        <w:rPr>
          <w:sz w:val="20"/>
          <w:szCs w:val="20"/>
        </w:rPr>
      </w:pPr>
    </w:p>
    <w:p w:rsidR="00C85332" w:rsidRDefault="00C85332">
      <w:pPr>
        <w:spacing w:line="200" w:lineRule="exact"/>
        <w:rPr>
          <w:sz w:val="20"/>
          <w:szCs w:val="20"/>
        </w:rPr>
      </w:pPr>
    </w:p>
    <w:p w:rsidR="00C85332" w:rsidRDefault="00C85332">
      <w:pPr>
        <w:spacing w:line="200" w:lineRule="exact"/>
        <w:rPr>
          <w:sz w:val="20"/>
          <w:szCs w:val="20"/>
        </w:rPr>
      </w:pPr>
    </w:p>
    <w:p w:rsidR="00C85332" w:rsidRDefault="00C85332">
      <w:pPr>
        <w:spacing w:line="200" w:lineRule="exact"/>
        <w:rPr>
          <w:sz w:val="20"/>
          <w:szCs w:val="20"/>
        </w:rPr>
      </w:pPr>
    </w:p>
    <w:p w:rsidR="003A6F1A" w:rsidRDefault="003A6F1A">
      <w:pPr>
        <w:spacing w:line="336" w:lineRule="exact"/>
        <w:rPr>
          <w:sz w:val="20"/>
          <w:szCs w:val="20"/>
        </w:rPr>
      </w:pPr>
    </w:p>
    <w:p w:rsidR="003A6F1A" w:rsidRDefault="003A6F1A">
      <w:pPr>
        <w:spacing w:line="200" w:lineRule="exact"/>
        <w:rPr>
          <w:rFonts w:ascii="Calibri" w:eastAsia="Calibri" w:hAnsi="Calibri" w:cs="Calibri"/>
        </w:rPr>
      </w:pPr>
      <w:bookmarkStart w:id="2" w:name="page4"/>
      <w:bookmarkEnd w:id="2"/>
    </w:p>
    <w:p w:rsidR="00C85332" w:rsidRDefault="00C85332">
      <w:pPr>
        <w:spacing w:line="200" w:lineRule="exact"/>
        <w:rPr>
          <w:rFonts w:ascii="Calibri" w:eastAsia="Calibri" w:hAnsi="Calibri" w:cs="Calibri"/>
        </w:rPr>
      </w:pPr>
    </w:p>
    <w:p w:rsidR="00C85332" w:rsidRDefault="00C85332">
      <w:pPr>
        <w:spacing w:line="200" w:lineRule="exact"/>
        <w:rPr>
          <w:sz w:val="20"/>
          <w:szCs w:val="20"/>
        </w:rPr>
      </w:pPr>
    </w:p>
    <w:p w:rsidR="003A6F1A" w:rsidRDefault="003A6F1A">
      <w:pPr>
        <w:spacing w:line="200" w:lineRule="exact"/>
        <w:rPr>
          <w:sz w:val="20"/>
          <w:szCs w:val="20"/>
        </w:rPr>
      </w:pPr>
    </w:p>
    <w:p w:rsidR="003A6F1A" w:rsidRDefault="003A6F1A">
      <w:pPr>
        <w:spacing w:line="230" w:lineRule="exact"/>
        <w:rPr>
          <w:sz w:val="20"/>
          <w:szCs w:val="20"/>
        </w:rPr>
      </w:pPr>
    </w:p>
    <w:p w:rsidR="003A6F1A" w:rsidRDefault="00851454" w:rsidP="0027532B">
      <w:pPr>
        <w:pStyle w:val="Heading1"/>
        <w:jc w:val="center"/>
        <w:rPr>
          <w:sz w:val="20"/>
          <w:szCs w:val="20"/>
        </w:rPr>
      </w:pPr>
      <w:bookmarkStart w:id="3" w:name="_Toc48110609"/>
      <w:r>
        <w:rPr>
          <w:rFonts w:eastAsia="Times New Roman"/>
          <w:color w:val="365F91"/>
          <w:sz w:val="36"/>
          <w:szCs w:val="36"/>
        </w:rPr>
        <w:t>CHƯƠNG 1. MỞ ĐẦU</w:t>
      </w:r>
      <w:bookmarkEnd w:id="3"/>
    </w:p>
    <w:p w:rsidR="003A6F1A" w:rsidRDefault="003A6F1A">
      <w:pPr>
        <w:spacing w:line="200" w:lineRule="exact"/>
        <w:rPr>
          <w:sz w:val="20"/>
          <w:szCs w:val="20"/>
        </w:rPr>
      </w:pPr>
    </w:p>
    <w:p w:rsidR="003A6F1A" w:rsidRDefault="003A6F1A">
      <w:pPr>
        <w:spacing w:line="355" w:lineRule="exact"/>
        <w:rPr>
          <w:sz w:val="20"/>
          <w:szCs w:val="20"/>
        </w:rPr>
      </w:pPr>
    </w:p>
    <w:p w:rsidR="003A6F1A" w:rsidRDefault="00851454" w:rsidP="0027532B">
      <w:pPr>
        <w:pStyle w:val="Heading2"/>
        <w:rPr>
          <w:sz w:val="20"/>
          <w:szCs w:val="20"/>
        </w:rPr>
      </w:pPr>
      <w:bookmarkStart w:id="4" w:name="_Toc48110610"/>
      <w:r>
        <w:rPr>
          <w:rFonts w:eastAsia="Times New Roman"/>
          <w:i/>
          <w:iCs/>
          <w:sz w:val="28"/>
          <w:szCs w:val="28"/>
        </w:rPr>
        <w:t>1.1 Giới thiệu môn học và nhóm thực hiện</w:t>
      </w:r>
      <w:bookmarkEnd w:id="4"/>
    </w:p>
    <w:p w:rsidR="003A6F1A" w:rsidRDefault="003A6F1A">
      <w:pPr>
        <w:spacing w:line="257" w:lineRule="exact"/>
        <w:rPr>
          <w:sz w:val="20"/>
          <w:szCs w:val="20"/>
        </w:rPr>
      </w:pPr>
    </w:p>
    <w:p w:rsidR="003A6F1A" w:rsidRDefault="00851454">
      <w:pPr>
        <w:spacing w:line="265" w:lineRule="auto"/>
        <w:ind w:left="360" w:right="140" w:firstLine="360"/>
        <w:rPr>
          <w:sz w:val="20"/>
          <w:szCs w:val="20"/>
        </w:rPr>
      </w:pPr>
      <w:r>
        <w:rPr>
          <w:rFonts w:eastAsia="Times New Roman"/>
          <w:sz w:val="24"/>
          <w:szCs w:val="24"/>
        </w:rPr>
        <w:t>Môn di động 2 là môn nâng cao của di động 1. Môn học này giúp sinh viên phát triển kỹ năng lập trình, tự tiềm kiếm, cập nhật kiến thức mới giúp áp dụng cho các dự án thực tế.</w:t>
      </w:r>
    </w:p>
    <w:p w:rsidR="003A6F1A" w:rsidRDefault="003A6F1A">
      <w:pPr>
        <w:spacing w:line="226" w:lineRule="exact"/>
        <w:rPr>
          <w:sz w:val="20"/>
          <w:szCs w:val="20"/>
        </w:rPr>
      </w:pPr>
    </w:p>
    <w:p w:rsidR="003A6F1A" w:rsidRDefault="00851454">
      <w:pPr>
        <w:spacing w:line="264" w:lineRule="auto"/>
        <w:ind w:left="360" w:right="400" w:firstLine="360"/>
        <w:rPr>
          <w:sz w:val="20"/>
          <w:szCs w:val="20"/>
        </w:rPr>
      </w:pPr>
      <w:r>
        <w:rPr>
          <w:rFonts w:eastAsia="Times New Roman"/>
          <w:sz w:val="24"/>
          <w:szCs w:val="24"/>
        </w:rPr>
        <w:t>Kiến thức mới: API, JSON, splash screen, navigation drawer, tìm hiểu và sử dụng thư viện Volley, thư viện Picasso.</w:t>
      </w:r>
    </w:p>
    <w:p w:rsidR="003A6F1A" w:rsidRDefault="003A6F1A">
      <w:pPr>
        <w:spacing w:line="215" w:lineRule="exact"/>
        <w:rPr>
          <w:sz w:val="20"/>
          <w:szCs w:val="20"/>
        </w:rPr>
      </w:pPr>
    </w:p>
    <w:p w:rsidR="003A6F1A" w:rsidRDefault="00851454">
      <w:pPr>
        <w:ind w:left="720"/>
        <w:rPr>
          <w:sz w:val="20"/>
          <w:szCs w:val="20"/>
        </w:rPr>
      </w:pPr>
      <w:r>
        <w:rPr>
          <w:rFonts w:eastAsia="Times New Roman"/>
          <w:sz w:val="24"/>
          <w:szCs w:val="24"/>
        </w:rPr>
        <w:t>Thành viên thực hiện:</w:t>
      </w:r>
    </w:p>
    <w:p w:rsidR="003A6F1A" w:rsidRDefault="003A6F1A">
      <w:pPr>
        <w:spacing w:line="242" w:lineRule="exact"/>
        <w:rPr>
          <w:sz w:val="20"/>
          <w:szCs w:val="20"/>
        </w:rPr>
      </w:pPr>
    </w:p>
    <w:p w:rsidR="003A6F1A" w:rsidRDefault="00851454">
      <w:pPr>
        <w:numPr>
          <w:ilvl w:val="0"/>
          <w:numId w:val="1"/>
        </w:numPr>
        <w:tabs>
          <w:tab w:val="left" w:pos="1580"/>
        </w:tabs>
        <w:ind w:left="1580" w:hanging="140"/>
        <w:rPr>
          <w:rFonts w:eastAsia="Times New Roman"/>
          <w:sz w:val="24"/>
          <w:szCs w:val="24"/>
        </w:rPr>
      </w:pPr>
      <w:r>
        <w:rPr>
          <w:rFonts w:eastAsia="Times New Roman"/>
          <w:sz w:val="24"/>
          <w:szCs w:val="24"/>
        </w:rPr>
        <w:t>Trương Phan Anh</w:t>
      </w:r>
    </w:p>
    <w:p w:rsidR="003A6F1A" w:rsidRDefault="003A6F1A">
      <w:pPr>
        <w:spacing w:line="241" w:lineRule="exact"/>
        <w:rPr>
          <w:rFonts w:eastAsia="Times New Roman"/>
          <w:sz w:val="24"/>
          <w:szCs w:val="24"/>
        </w:rPr>
      </w:pPr>
    </w:p>
    <w:p w:rsidR="003A6F1A" w:rsidRDefault="00851454">
      <w:pPr>
        <w:numPr>
          <w:ilvl w:val="0"/>
          <w:numId w:val="1"/>
        </w:numPr>
        <w:tabs>
          <w:tab w:val="left" w:pos="1580"/>
        </w:tabs>
        <w:ind w:left="1580" w:hanging="140"/>
        <w:rPr>
          <w:rFonts w:eastAsia="Times New Roman"/>
          <w:sz w:val="24"/>
          <w:szCs w:val="24"/>
        </w:rPr>
      </w:pPr>
      <w:r>
        <w:rPr>
          <w:rFonts w:eastAsia="Times New Roman"/>
          <w:sz w:val="24"/>
          <w:szCs w:val="24"/>
        </w:rPr>
        <w:t>Phạm Văn Quang</w:t>
      </w:r>
    </w:p>
    <w:p w:rsidR="003A6F1A" w:rsidRDefault="003A6F1A">
      <w:pPr>
        <w:spacing w:line="245" w:lineRule="exact"/>
        <w:rPr>
          <w:sz w:val="20"/>
          <w:szCs w:val="20"/>
        </w:rPr>
      </w:pPr>
    </w:p>
    <w:p w:rsidR="003A6F1A" w:rsidRDefault="00851454" w:rsidP="0027532B">
      <w:pPr>
        <w:pStyle w:val="Heading2"/>
        <w:rPr>
          <w:sz w:val="20"/>
          <w:szCs w:val="20"/>
        </w:rPr>
      </w:pPr>
      <w:bookmarkStart w:id="5" w:name="_Toc48110611"/>
      <w:r>
        <w:rPr>
          <w:rFonts w:eastAsia="Times New Roman"/>
          <w:i/>
          <w:iCs/>
          <w:sz w:val="28"/>
          <w:szCs w:val="28"/>
        </w:rPr>
        <w:t>1.2 Mô tả ứng dụng</w:t>
      </w:r>
      <w:bookmarkEnd w:id="5"/>
    </w:p>
    <w:p w:rsidR="003A6F1A" w:rsidRDefault="003A6F1A">
      <w:pPr>
        <w:spacing w:line="45" w:lineRule="exact"/>
        <w:rPr>
          <w:sz w:val="20"/>
          <w:szCs w:val="20"/>
        </w:rPr>
      </w:pPr>
    </w:p>
    <w:p w:rsidR="003A6F1A" w:rsidRDefault="00851454">
      <w:pPr>
        <w:numPr>
          <w:ilvl w:val="0"/>
          <w:numId w:val="2"/>
        </w:numPr>
        <w:tabs>
          <w:tab w:val="left" w:pos="860"/>
        </w:tabs>
        <w:ind w:left="860" w:hanging="140"/>
        <w:rPr>
          <w:rFonts w:eastAsia="Times New Roman"/>
          <w:sz w:val="24"/>
          <w:szCs w:val="24"/>
        </w:rPr>
      </w:pPr>
      <w:r>
        <w:rPr>
          <w:rFonts w:eastAsia="Times New Roman"/>
          <w:sz w:val="24"/>
          <w:szCs w:val="24"/>
        </w:rPr>
        <w:t>Tên ứng dụng: Quản lý chấm thi</w:t>
      </w:r>
    </w:p>
    <w:p w:rsidR="003A6F1A" w:rsidRDefault="003A6F1A">
      <w:pPr>
        <w:spacing w:line="241" w:lineRule="exact"/>
        <w:rPr>
          <w:rFonts w:eastAsia="Times New Roman"/>
          <w:sz w:val="24"/>
          <w:szCs w:val="24"/>
        </w:rPr>
      </w:pPr>
    </w:p>
    <w:p w:rsidR="003A6F1A" w:rsidRDefault="00851454">
      <w:pPr>
        <w:numPr>
          <w:ilvl w:val="0"/>
          <w:numId w:val="2"/>
        </w:numPr>
        <w:tabs>
          <w:tab w:val="left" w:pos="860"/>
        </w:tabs>
        <w:ind w:left="860" w:hanging="140"/>
        <w:rPr>
          <w:rFonts w:eastAsia="Times New Roman"/>
          <w:sz w:val="24"/>
          <w:szCs w:val="24"/>
        </w:rPr>
      </w:pPr>
      <w:r>
        <w:rPr>
          <w:rFonts w:eastAsia="Times New Roman"/>
          <w:sz w:val="24"/>
          <w:szCs w:val="24"/>
        </w:rPr>
        <w:t>Cần kết nối mạng</w:t>
      </w:r>
    </w:p>
    <w:p w:rsidR="003A6F1A" w:rsidRDefault="003A6F1A">
      <w:pPr>
        <w:spacing w:line="241" w:lineRule="exact"/>
        <w:rPr>
          <w:rFonts w:eastAsia="Times New Roman"/>
          <w:sz w:val="24"/>
          <w:szCs w:val="24"/>
        </w:rPr>
      </w:pPr>
    </w:p>
    <w:p w:rsidR="003A6F1A" w:rsidRDefault="00851454">
      <w:pPr>
        <w:numPr>
          <w:ilvl w:val="0"/>
          <w:numId w:val="2"/>
        </w:numPr>
        <w:tabs>
          <w:tab w:val="left" w:pos="860"/>
        </w:tabs>
        <w:ind w:left="860" w:hanging="140"/>
        <w:rPr>
          <w:rFonts w:eastAsia="Times New Roman"/>
          <w:sz w:val="24"/>
          <w:szCs w:val="24"/>
        </w:rPr>
      </w:pPr>
      <w:r>
        <w:rPr>
          <w:rFonts w:eastAsia="Times New Roman"/>
          <w:sz w:val="24"/>
          <w:szCs w:val="24"/>
        </w:rPr>
        <w:t>Android 4.0+</w:t>
      </w:r>
    </w:p>
    <w:p w:rsidR="003A6F1A" w:rsidRDefault="003A6F1A">
      <w:pPr>
        <w:spacing w:line="241" w:lineRule="exact"/>
        <w:rPr>
          <w:rFonts w:eastAsia="Times New Roman"/>
          <w:sz w:val="24"/>
          <w:szCs w:val="24"/>
        </w:rPr>
      </w:pPr>
    </w:p>
    <w:p w:rsidR="003A6F1A" w:rsidRDefault="00851454">
      <w:pPr>
        <w:numPr>
          <w:ilvl w:val="0"/>
          <w:numId w:val="2"/>
        </w:numPr>
        <w:tabs>
          <w:tab w:val="left" w:pos="860"/>
        </w:tabs>
        <w:ind w:left="860" w:hanging="140"/>
        <w:rPr>
          <w:rFonts w:eastAsia="Times New Roman"/>
          <w:sz w:val="24"/>
          <w:szCs w:val="24"/>
        </w:rPr>
      </w:pPr>
      <w:r>
        <w:rPr>
          <w:rFonts w:eastAsia="Times New Roman"/>
          <w:sz w:val="24"/>
          <w:szCs w:val="24"/>
        </w:rPr>
        <w:t>Thêm xóa sửa</w:t>
      </w:r>
    </w:p>
    <w:p w:rsidR="003A6F1A" w:rsidRDefault="003A6F1A">
      <w:pPr>
        <w:spacing w:line="242" w:lineRule="exact"/>
        <w:rPr>
          <w:rFonts w:eastAsia="Times New Roman"/>
          <w:sz w:val="24"/>
          <w:szCs w:val="24"/>
        </w:rPr>
      </w:pPr>
    </w:p>
    <w:p w:rsidR="003A6F1A" w:rsidRDefault="00851454">
      <w:pPr>
        <w:numPr>
          <w:ilvl w:val="0"/>
          <w:numId w:val="2"/>
        </w:numPr>
        <w:tabs>
          <w:tab w:val="left" w:pos="860"/>
        </w:tabs>
        <w:ind w:left="860" w:hanging="140"/>
        <w:rPr>
          <w:rFonts w:eastAsia="Times New Roman"/>
          <w:sz w:val="24"/>
          <w:szCs w:val="24"/>
        </w:rPr>
      </w:pPr>
      <w:r>
        <w:rPr>
          <w:rFonts w:eastAsia="Times New Roman"/>
          <w:sz w:val="24"/>
          <w:szCs w:val="24"/>
        </w:rPr>
        <w:t>Xem thống kê</w:t>
      </w:r>
    </w:p>
    <w:p w:rsidR="003A6F1A" w:rsidRDefault="003A6F1A" w:rsidP="00851454">
      <w:pPr>
        <w:tabs>
          <w:tab w:val="left" w:pos="860"/>
        </w:tabs>
        <w:rPr>
          <w:rFonts w:eastAsia="Times New Roman"/>
          <w:sz w:val="24"/>
          <w:szCs w:val="24"/>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362" w:lineRule="exact"/>
        <w:rPr>
          <w:sz w:val="20"/>
          <w:szCs w:val="20"/>
        </w:rPr>
      </w:pPr>
    </w:p>
    <w:p w:rsidR="003A6F1A" w:rsidRDefault="00851454" w:rsidP="0027532B">
      <w:pPr>
        <w:pStyle w:val="Heading2"/>
        <w:rPr>
          <w:sz w:val="20"/>
          <w:szCs w:val="20"/>
        </w:rPr>
      </w:pPr>
      <w:bookmarkStart w:id="6" w:name="_Toc48110612"/>
      <w:r>
        <w:rPr>
          <w:rFonts w:eastAsia="Times New Roman"/>
          <w:i/>
          <w:iCs/>
          <w:sz w:val="28"/>
          <w:szCs w:val="28"/>
        </w:rPr>
        <w:t>1.3 Ứng dụng trong cuộc sống</w:t>
      </w:r>
      <w:bookmarkEnd w:id="6"/>
    </w:p>
    <w:p w:rsidR="003A6F1A" w:rsidRDefault="003A6F1A">
      <w:pPr>
        <w:spacing w:line="56" w:lineRule="exact"/>
        <w:rPr>
          <w:sz w:val="20"/>
          <w:szCs w:val="20"/>
        </w:rPr>
      </w:pPr>
    </w:p>
    <w:p w:rsidR="003A6F1A" w:rsidRDefault="00851454">
      <w:pPr>
        <w:spacing w:line="265" w:lineRule="auto"/>
        <w:ind w:left="720" w:right="240"/>
        <w:rPr>
          <w:sz w:val="20"/>
          <w:szCs w:val="20"/>
        </w:rPr>
      </w:pPr>
      <w:r>
        <w:rPr>
          <w:rFonts w:eastAsia="Times New Roman"/>
          <w:sz w:val="24"/>
          <w:szCs w:val="24"/>
        </w:rPr>
        <w:t>Với việc điện thoại thông minh, thiết bị mạng ngày càng phát triển vì vậy các ứng dụng có kết nối mạng được sử dụng liên tục.</w:t>
      </w:r>
    </w:p>
    <w:p w:rsidR="003A6F1A" w:rsidRDefault="003A6F1A">
      <w:pPr>
        <w:spacing w:line="26" w:lineRule="exact"/>
        <w:rPr>
          <w:sz w:val="20"/>
          <w:szCs w:val="20"/>
        </w:rPr>
      </w:pPr>
    </w:p>
    <w:p w:rsidR="003A6F1A" w:rsidRDefault="00851454">
      <w:pPr>
        <w:spacing w:line="265" w:lineRule="auto"/>
        <w:ind w:left="720" w:right="600"/>
        <w:rPr>
          <w:sz w:val="20"/>
          <w:szCs w:val="20"/>
        </w:rPr>
      </w:pPr>
      <w:r>
        <w:rPr>
          <w:rFonts w:eastAsia="Times New Roman"/>
          <w:sz w:val="24"/>
          <w:szCs w:val="24"/>
        </w:rPr>
        <w:t>Ứng dụng dự báo thời tiết giúp dự báo thời tiết mọi lúc mọi nơi chỉ cần 1 điện thoại android và 1 kết nối mạng.</w:t>
      </w:r>
    </w:p>
    <w:p w:rsidR="003A6F1A" w:rsidRDefault="003A6F1A">
      <w:pPr>
        <w:spacing w:line="320" w:lineRule="exact"/>
        <w:rPr>
          <w:sz w:val="20"/>
          <w:szCs w:val="20"/>
        </w:rPr>
      </w:pPr>
    </w:p>
    <w:p w:rsidR="003A6F1A" w:rsidRDefault="003A6F1A">
      <w:pPr>
        <w:spacing w:line="272" w:lineRule="exact"/>
        <w:rPr>
          <w:rFonts w:ascii="Calibri" w:eastAsia="Calibri" w:hAnsi="Calibri" w:cs="Calibri"/>
        </w:rPr>
      </w:pPr>
      <w:bookmarkStart w:id="7" w:name="page5"/>
      <w:bookmarkEnd w:id="7"/>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rFonts w:ascii="Calibri" w:eastAsia="Calibri" w:hAnsi="Calibri" w:cs="Calibri"/>
        </w:rPr>
      </w:pPr>
    </w:p>
    <w:p w:rsidR="00C85332" w:rsidRDefault="00C85332">
      <w:pPr>
        <w:spacing w:line="272" w:lineRule="exact"/>
        <w:rPr>
          <w:sz w:val="20"/>
          <w:szCs w:val="20"/>
        </w:rPr>
      </w:pPr>
    </w:p>
    <w:p w:rsidR="00C85332" w:rsidRDefault="00C85332">
      <w:pPr>
        <w:spacing w:line="272" w:lineRule="exact"/>
        <w:rPr>
          <w:sz w:val="20"/>
          <w:szCs w:val="20"/>
        </w:rPr>
      </w:pPr>
    </w:p>
    <w:p w:rsidR="00C85332" w:rsidRDefault="00C85332">
      <w:pPr>
        <w:spacing w:line="272" w:lineRule="exact"/>
        <w:rPr>
          <w:sz w:val="20"/>
          <w:szCs w:val="20"/>
        </w:rPr>
      </w:pPr>
    </w:p>
    <w:p w:rsidR="00C85332" w:rsidRDefault="00C85332">
      <w:pPr>
        <w:spacing w:line="272" w:lineRule="exact"/>
        <w:rPr>
          <w:sz w:val="20"/>
          <w:szCs w:val="20"/>
        </w:rPr>
      </w:pPr>
    </w:p>
    <w:p w:rsidR="00C85332" w:rsidRDefault="00C85332">
      <w:pPr>
        <w:spacing w:line="272" w:lineRule="exact"/>
        <w:rPr>
          <w:sz w:val="20"/>
          <w:szCs w:val="20"/>
        </w:rPr>
      </w:pPr>
    </w:p>
    <w:p w:rsidR="00C85332" w:rsidRDefault="00C85332">
      <w:pPr>
        <w:spacing w:line="272" w:lineRule="exact"/>
        <w:rPr>
          <w:sz w:val="20"/>
          <w:szCs w:val="20"/>
        </w:rPr>
      </w:pPr>
    </w:p>
    <w:p w:rsidR="00C85332" w:rsidRDefault="00C85332">
      <w:pPr>
        <w:spacing w:line="272" w:lineRule="exact"/>
        <w:rPr>
          <w:sz w:val="20"/>
          <w:szCs w:val="20"/>
        </w:rPr>
      </w:pPr>
    </w:p>
    <w:p w:rsidR="003A6F1A" w:rsidRDefault="00851454" w:rsidP="0027532B">
      <w:pPr>
        <w:pStyle w:val="Heading1"/>
        <w:jc w:val="center"/>
        <w:rPr>
          <w:sz w:val="20"/>
          <w:szCs w:val="20"/>
        </w:rPr>
      </w:pPr>
      <w:bookmarkStart w:id="8" w:name="_Toc48110613"/>
      <w:r>
        <w:rPr>
          <w:rFonts w:eastAsia="Times New Roman"/>
          <w:color w:val="365F91"/>
          <w:sz w:val="36"/>
          <w:szCs w:val="36"/>
        </w:rPr>
        <w:t>CHƯƠNG 2 PHÂN TÍCH CẤU TRÚC HỆ THỐNG</w:t>
      </w:r>
      <w:bookmarkEnd w:id="8"/>
    </w:p>
    <w:p w:rsidR="003A6F1A" w:rsidRDefault="003A6F1A">
      <w:pPr>
        <w:spacing w:line="200" w:lineRule="exact"/>
        <w:rPr>
          <w:sz w:val="20"/>
          <w:szCs w:val="20"/>
        </w:rPr>
      </w:pPr>
    </w:p>
    <w:p w:rsidR="003A6F1A" w:rsidRDefault="003A6F1A">
      <w:pPr>
        <w:spacing w:line="355" w:lineRule="exact"/>
        <w:rPr>
          <w:sz w:val="20"/>
          <w:szCs w:val="20"/>
        </w:rPr>
      </w:pPr>
    </w:p>
    <w:p w:rsidR="003A6F1A" w:rsidRDefault="00851454" w:rsidP="0027532B">
      <w:pPr>
        <w:pStyle w:val="Heading2"/>
        <w:ind w:firstLine="420"/>
        <w:rPr>
          <w:sz w:val="20"/>
          <w:szCs w:val="20"/>
        </w:rPr>
      </w:pPr>
      <w:bookmarkStart w:id="9" w:name="_Toc48110614"/>
      <w:r>
        <w:rPr>
          <w:rFonts w:eastAsia="Times New Roman"/>
          <w:i/>
          <w:iCs/>
          <w:sz w:val="28"/>
          <w:szCs w:val="28"/>
        </w:rPr>
        <w:t>2.1 Phân tích thiết hệ thống</w:t>
      </w:r>
      <w:bookmarkEnd w:id="9"/>
    </w:p>
    <w:p w:rsidR="003A6F1A" w:rsidRDefault="003A6F1A">
      <w:pPr>
        <w:spacing w:line="258" w:lineRule="exact"/>
        <w:rPr>
          <w:sz w:val="20"/>
          <w:szCs w:val="20"/>
        </w:rPr>
      </w:pPr>
    </w:p>
    <w:p w:rsidR="003A6F1A" w:rsidRDefault="00851454">
      <w:pPr>
        <w:spacing w:line="270" w:lineRule="auto"/>
        <w:ind w:firstLine="420"/>
        <w:jc w:val="both"/>
        <w:rPr>
          <w:sz w:val="20"/>
          <w:szCs w:val="20"/>
        </w:rPr>
      </w:pPr>
      <w:r>
        <w:rPr>
          <w:rFonts w:eastAsia="Times New Roman"/>
          <w:b/>
          <w:bCs/>
          <w:sz w:val="24"/>
          <w:szCs w:val="24"/>
        </w:rPr>
        <w:t xml:space="preserve">Tổng quan: </w:t>
      </w:r>
      <w:r>
        <w:rPr>
          <w:rFonts w:eastAsia="Times New Roman"/>
          <w:sz w:val="24"/>
          <w:szCs w:val="24"/>
        </w:rPr>
        <w:t>Đây là ứng dụng dùng để</w:t>
      </w:r>
      <w:r>
        <w:rPr>
          <w:rFonts w:eastAsia="Times New Roman"/>
          <w:b/>
          <w:bCs/>
          <w:sz w:val="24"/>
          <w:szCs w:val="24"/>
        </w:rPr>
        <w:t xml:space="preserve"> </w:t>
      </w:r>
      <w:r>
        <w:rPr>
          <w:rFonts w:eastAsia="Times New Roman"/>
          <w:sz w:val="24"/>
          <w:szCs w:val="24"/>
        </w:rPr>
        <w:t>theo dõi tình hình thời tiết, nhiệt độ. Xem thời tiết tại</w:t>
      </w:r>
      <w:r>
        <w:rPr>
          <w:rFonts w:eastAsia="Times New Roman"/>
          <w:b/>
          <w:bCs/>
          <w:sz w:val="24"/>
          <w:szCs w:val="24"/>
        </w:rPr>
        <w:t xml:space="preserve"> </w:t>
      </w:r>
      <w:r>
        <w:rPr>
          <w:rFonts w:eastAsia="Times New Roman"/>
          <w:sz w:val="24"/>
          <w:szCs w:val="24"/>
        </w:rPr>
        <w:t>địa điểm hiện hành của thiết bị hoặc địa điển do người dùng nhập vào, báo trước thời tiết các ngày tiếp theo.</w:t>
      </w:r>
    </w:p>
    <w:p w:rsidR="003A6F1A" w:rsidRDefault="003A6F1A">
      <w:pPr>
        <w:spacing w:line="211" w:lineRule="exact"/>
        <w:rPr>
          <w:sz w:val="20"/>
          <w:szCs w:val="20"/>
        </w:rPr>
      </w:pPr>
    </w:p>
    <w:p w:rsidR="003A6F1A" w:rsidRPr="00C85332" w:rsidRDefault="00851454" w:rsidP="00C85332">
      <w:pPr>
        <w:ind w:left="420"/>
        <w:rPr>
          <w:sz w:val="20"/>
          <w:szCs w:val="20"/>
        </w:rPr>
      </w:pPr>
      <w:r>
        <w:rPr>
          <w:rFonts w:eastAsia="Times New Roman"/>
          <w:b/>
          <w:bCs/>
          <w:sz w:val="24"/>
          <w:szCs w:val="24"/>
        </w:rPr>
        <w:t>Phạm vi đề tài:</w:t>
      </w:r>
    </w:p>
    <w:p w:rsidR="003A6F1A" w:rsidRDefault="003A6F1A">
      <w:pPr>
        <w:spacing w:line="205" w:lineRule="exact"/>
        <w:rPr>
          <w:rFonts w:ascii="Wingdings" w:eastAsia="Wingdings" w:hAnsi="Wingdings" w:cs="Wingdings"/>
          <w:sz w:val="48"/>
          <w:szCs w:val="48"/>
          <w:vertAlign w:val="superscript"/>
        </w:rPr>
      </w:pPr>
    </w:p>
    <w:p w:rsidR="003A6F1A" w:rsidRDefault="00851454">
      <w:pPr>
        <w:numPr>
          <w:ilvl w:val="0"/>
          <w:numId w:val="3"/>
        </w:numPr>
        <w:tabs>
          <w:tab w:val="left" w:pos="840"/>
        </w:tabs>
        <w:spacing w:line="182" w:lineRule="auto"/>
        <w:ind w:left="840" w:hanging="420"/>
        <w:rPr>
          <w:rFonts w:ascii="Wingdings" w:eastAsia="Wingdings" w:hAnsi="Wingdings" w:cs="Wingdings"/>
          <w:sz w:val="30"/>
          <w:szCs w:val="30"/>
          <w:vertAlign w:val="superscript"/>
        </w:rPr>
      </w:pPr>
      <w:r>
        <w:rPr>
          <w:rFonts w:eastAsia="Times New Roman"/>
          <w:sz w:val="18"/>
          <w:szCs w:val="18"/>
        </w:rPr>
        <w:t xml:space="preserve">Lập trình trên android studio </w:t>
      </w:r>
    </w:p>
    <w:p w:rsidR="003A6F1A" w:rsidRDefault="003A6F1A">
      <w:pPr>
        <w:spacing w:line="205" w:lineRule="exact"/>
        <w:rPr>
          <w:rFonts w:ascii="Wingdings" w:eastAsia="Wingdings" w:hAnsi="Wingdings" w:cs="Wingdings"/>
          <w:sz w:val="30"/>
          <w:szCs w:val="30"/>
          <w:vertAlign w:val="superscript"/>
        </w:rPr>
      </w:pPr>
    </w:p>
    <w:p w:rsidR="003A6F1A" w:rsidRDefault="00851454">
      <w:pPr>
        <w:numPr>
          <w:ilvl w:val="0"/>
          <w:numId w:val="3"/>
        </w:numPr>
        <w:tabs>
          <w:tab w:val="left" w:pos="840"/>
        </w:tabs>
        <w:spacing w:line="182" w:lineRule="auto"/>
        <w:ind w:left="840" w:hanging="420"/>
        <w:rPr>
          <w:rFonts w:ascii="Wingdings" w:eastAsia="Wingdings" w:hAnsi="Wingdings" w:cs="Wingdings"/>
          <w:sz w:val="30"/>
          <w:szCs w:val="30"/>
          <w:vertAlign w:val="superscript"/>
        </w:rPr>
      </w:pPr>
      <w:r>
        <w:rPr>
          <w:rFonts w:eastAsia="Times New Roman"/>
          <w:sz w:val="18"/>
          <w:szCs w:val="18"/>
        </w:rPr>
        <w:t>Hệ điều hành android: 4.4</w:t>
      </w:r>
    </w:p>
    <w:p w:rsidR="003A6F1A" w:rsidRDefault="003A6F1A">
      <w:pPr>
        <w:spacing w:line="205" w:lineRule="exact"/>
        <w:rPr>
          <w:rFonts w:eastAsia="Times New Roman"/>
          <w:sz w:val="18"/>
          <w:szCs w:val="18"/>
        </w:rPr>
      </w:pPr>
    </w:p>
    <w:p w:rsidR="003A6F1A" w:rsidRDefault="00851454">
      <w:pPr>
        <w:numPr>
          <w:ilvl w:val="0"/>
          <w:numId w:val="3"/>
        </w:numPr>
        <w:tabs>
          <w:tab w:val="left" w:pos="840"/>
        </w:tabs>
        <w:spacing w:line="182" w:lineRule="auto"/>
        <w:ind w:left="840" w:hanging="420"/>
        <w:rPr>
          <w:rFonts w:ascii="Wingdings" w:eastAsia="Wingdings" w:hAnsi="Wingdings" w:cs="Wingdings"/>
          <w:sz w:val="30"/>
          <w:szCs w:val="30"/>
          <w:vertAlign w:val="superscript"/>
        </w:rPr>
      </w:pPr>
      <w:r>
        <w:rPr>
          <w:rFonts w:eastAsia="Times New Roman"/>
          <w:sz w:val="18"/>
          <w:szCs w:val="18"/>
        </w:rPr>
        <w:t>Thiết bị thử ghiệm: Galaxy Nesus, galaxy dous</w:t>
      </w:r>
    </w:p>
    <w:p w:rsidR="003A6F1A" w:rsidRDefault="003A6F1A">
      <w:pPr>
        <w:spacing w:line="204" w:lineRule="exact"/>
        <w:rPr>
          <w:rFonts w:ascii="Wingdings" w:eastAsia="Wingdings" w:hAnsi="Wingdings" w:cs="Wingdings"/>
          <w:sz w:val="30"/>
          <w:szCs w:val="30"/>
          <w:vertAlign w:val="superscript"/>
        </w:rPr>
      </w:pPr>
    </w:p>
    <w:p w:rsidR="003A6F1A" w:rsidRDefault="00851454">
      <w:pPr>
        <w:numPr>
          <w:ilvl w:val="0"/>
          <w:numId w:val="3"/>
        </w:numPr>
        <w:tabs>
          <w:tab w:val="left" w:pos="840"/>
        </w:tabs>
        <w:spacing w:line="182" w:lineRule="auto"/>
        <w:ind w:left="840" w:hanging="420"/>
        <w:rPr>
          <w:rFonts w:ascii="Wingdings" w:eastAsia="Wingdings" w:hAnsi="Wingdings" w:cs="Wingdings"/>
          <w:sz w:val="30"/>
          <w:szCs w:val="30"/>
          <w:vertAlign w:val="superscript"/>
        </w:rPr>
      </w:pPr>
      <w:r>
        <w:rPr>
          <w:rFonts w:eastAsia="Times New Roman"/>
          <w:sz w:val="18"/>
          <w:szCs w:val="18"/>
        </w:rPr>
        <w:t>Độ phân giải màn hình 480x800px 5inch</w:t>
      </w: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Pr="005A0F76" w:rsidRDefault="005A0F76">
      <w:pPr>
        <w:spacing w:line="354" w:lineRule="exact"/>
        <w:rPr>
          <w:sz w:val="40"/>
          <w:szCs w:val="20"/>
        </w:rPr>
      </w:pPr>
      <w:r w:rsidRPr="005A0F76">
        <w:rPr>
          <w:sz w:val="40"/>
          <w:szCs w:val="20"/>
        </w:rPr>
        <w:lastRenderedPageBreak/>
        <w:t>#Mockup</w:t>
      </w:r>
      <w:bookmarkStart w:id="10" w:name="_GoBack"/>
      <w:bookmarkEnd w:id="10"/>
    </w:p>
    <w:p w:rsidR="005A0F76" w:rsidRDefault="005A0F76" w:rsidP="005A0F76">
      <w:pPr>
        <w:rPr>
          <w:rFonts w:eastAsia="Times New Roman"/>
          <w:b/>
          <w:sz w:val="26"/>
          <w:szCs w:val="26"/>
        </w:rPr>
      </w:pPr>
      <w:r>
        <w:rPr>
          <w:rFonts w:eastAsia="Times New Roman"/>
          <w:b/>
          <w:sz w:val="26"/>
          <w:szCs w:val="26"/>
        </w:rPr>
        <w:t>Giao diện Giáo viên khi vào</w:t>
      </w:r>
    </w:p>
    <w:p w:rsidR="005A0F76" w:rsidRDefault="005A0F76" w:rsidP="005A0F76">
      <w:pPr>
        <w:rPr>
          <w:rFonts w:eastAsia="Times New Roman"/>
          <w:sz w:val="26"/>
          <w:szCs w:val="26"/>
        </w:rPr>
      </w:pPr>
      <w:ins w:id="11" w:author="Anh Trương" w:date="2020-07-07T22:49:00Z">
        <w:r>
          <w:rPr>
            <w:noProof/>
          </w:rPr>
          <w:drawing>
            <wp:anchor distT="114300" distB="114300" distL="114300" distR="114300" simplePos="0" relativeHeight="251719168" behindDoc="0" locked="0" layoutInCell="1" hidden="0" allowOverlap="1" wp14:anchorId="7B7A24FB" wp14:editId="17E9B06A">
              <wp:simplePos x="0" y="0"/>
              <wp:positionH relativeFrom="column">
                <wp:posOffset>-200024</wp:posOffset>
              </wp:positionH>
              <wp:positionV relativeFrom="paragraph">
                <wp:posOffset>276225</wp:posOffset>
              </wp:positionV>
              <wp:extent cx="2562225" cy="4052888"/>
              <wp:effectExtent l="0" t="0" r="0" b="0"/>
              <wp:wrapSquare wrapText="bothSides" distT="114300" distB="114300" distL="114300" distR="1143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562225" cy="4052888"/>
                      </a:xfrm>
                      <a:prstGeom prst="rect">
                        <a:avLst/>
                      </a:prstGeom>
                      <a:ln/>
                    </pic:spPr>
                  </pic:pic>
                </a:graphicData>
              </a:graphic>
            </wp:anchor>
          </w:drawing>
        </w:r>
      </w:ins>
    </w:p>
    <w:p w:rsidR="005A0F76" w:rsidRDefault="005A0F76" w:rsidP="005A0F76">
      <w:pPr>
        <w:rPr>
          <w:rFonts w:eastAsia="Times New Roman"/>
          <w:b/>
          <w:sz w:val="26"/>
          <w:szCs w:val="26"/>
        </w:rPr>
      </w:pPr>
      <w:r>
        <w:rPr>
          <w:rFonts w:eastAsia="Times New Roman"/>
          <w:b/>
          <w:sz w:val="26"/>
          <w:szCs w:val="26"/>
        </w:rPr>
        <w:t>Mô Tả Giao diện:</w:t>
      </w:r>
    </w:p>
    <w:p w:rsidR="005A0F76" w:rsidRDefault="005A0F76" w:rsidP="005A0F76">
      <w:pPr>
        <w:rPr>
          <w:rFonts w:eastAsia="Times New Roman"/>
          <w:sz w:val="26"/>
          <w:szCs w:val="26"/>
        </w:rPr>
      </w:pPr>
      <w:r>
        <w:rPr>
          <w:rFonts w:eastAsia="Times New Roman"/>
          <w:b/>
          <w:sz w:val="26"/>
          <w:szCs w:val="26"/>
        </w:rPr>
        <w:t xml:space="preserve"> </w:t>
      </w:r>
      <w:r>
        <w:rPr>
          <w:rFonts w:eastAsia="Times New Roman"/>
          <w:sz w:val="26"/>
          <w:szCs w:val="26"/>
        </w:rPr>
        <w:t xml:space="preserve">Khi giáo viên bấm vào ứng dụng thì có những mục sau : </w:t>
      </w:r>
    </w:p>
    <w:p w:rsidR="005A0F76" w:rsidRDefault="005A0F76" w:rsidP="005A0F76">
      <w:pPr>
        <w:rPr>
          <w:rFonts w:eastAsia="Times New Roman"/>
          <w:sz w:val="26"/>
          <w:szCs w:val="26"/>
        </w:rPr>
      </w:pPr>
      <w:r>
        <w:rPr>
          <w:rFonts w:eastAsia="Times New Roman"/>
          <w:sz w:val="26"/>
          <w:szCs w:val="26"/>
        </w:rPr>
        <w:t>+ Giáo viên</w:t>
      </w:r>
    </w:p>
    <w:p w:rsidR="005A0F76" w:rsidRDefault="005A0F76" w:rsidP="005A0F76">
      <w:pPr>
        <w:rPr>
          <w:rFonts w:eastAsia="Times New Roman"/>
          <w:sz w:val="26"/>
          <w:szCs w:val="26"/>
        </w:rPr>
      </w:pPr>
      <w:r>
        <w:rPr>
          <w:rFonts w:eastAsia="Times New Roman"/>
          <w:sz w:val="26"/>
          <w:szCs w:val="26"/>
        </w:rPr>
        <w:t>+ Phiếu Chấm Bài</w:t>
      </w:r>
    </w:p>
    <w:p w:rsidR="005A0F76" w:rsidRDefault="005A0F76" w:rsidP="005A0F76">
      <w:pPr>
        <w:rPr>
          <w:rFonts w:eastAsia="Times New Roman"/>
          <w:sz w:val="26"/>
          <w:szCs w:val="26"/>
        </w:rPr>
      </w:pPr>
      <w:r>
        <w:rPr>
          <w:rFonts w:eastAsia="Times New Roman"/>
          <w:sz w:val="26"/>
          <w:szCs w:val="26"/>
        </w:rPr>
        <w:t>+ Thông tin chấm bài</w:t>
      </w:r>
    </w:p>
    <w:p w:rsidR="005A0F76" w:rsidRDefault="005A0F76" w:rsidP="005A0F76">
      <w:pPr>
        <w:rPr>
          <w:rFonts w:eastAsia="Times New Roman"/>
          <w:sz w:val="26"/>
          <w:szCs w:val="26"/>
        </w:rPr>
      </w:pPr>
      <w:r>
        <w:rPr>
          <w:rFonts w:eastAsia="Times New Roman"/>
          <w:sz w:val="26"/>
          <w:szCs w:val="26"/>
        </w:rPr>
        <w:t>+ Môn học</w:t>
      </w:r>
    </w:p>
    <w:p w:rsidR="005A0F76" w:rsidRDefault="005A0F76" w:rsidP="005A0F76">
      <w:pPr>
        <w:ind w:left="5850"/>
        <w:rPr>
          <w:rFonts w:eastAsia="Times New Roman"/>
          <w:sz w:val="26"/>
          <w:szCs w:val="26"/>
        </w:rPr>
      </w:pPr>
    </w:p>
    <w:p w:rsidR="005A0F76" w:rsidRDefault="005A0F76" w:rsidP="005A0F76">
      <w:pPr>
        <w:rPr>
          <w:rFonts w:eastAsia="Times New Roman"/>
          <w:sz w:val="26"/>
          <w:szCs w:val="26"/>
        </w:rPr>
      </w:pPr>
      <w:r>
        <w:rPr>
          <w:rFonts w:eastAsia="Times New Roman"/>
          <w:sz w:val="26"/>
          <w:szCs w:val="26"/>
        </w:rPr>
        <w:tab/>
      </w:r>
      <w:r>
        <w:rPr>
          <w:rFonts w:eastAsia="Times New Roman"/>
          <w:sz w:val="26"/>
          <w:szCs w:val="26"/>
        </w:rPr>
        <w:tab/>
      </w: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ind w:left="5850"/>
        <w:rPr>
          <w:rFonts w:eastAsia="Times New Roman"/>
          <w:sz w:val="26"/>
          <w:szCs w:val="26"/>
        </w:rPr>
      </w:pPr>
    </w:p>
    <w:p w:rsidR="005A0F76" w:rsidRDefault="005A0F76" w:rsidP="005A0F76">
      <w:pPr>
        <w:ind w:left="5850"/>
        <w:rPr>
          <w:rFonts w:eastAsia="Times New Roman"/>
          <w:sz w:val="26"/>
          <w:szCs w:val="26"/>
        </w:rPr>
      </w:pPr>
    </w:p>
    <w:p w:rsidR="005A0F76" w:rsidRDefault="005A0F76" w:rsidP="005A0F76">
      <w:pPr>
        <w:rPr>
          <w:rFonts w:eastAsia="Times New Roman"/>
          <w:b/>
          <w:sz w:val="26"/>
          <w:szCs w:val="26"/>
        </w:rPr>
      </w:pPr>
      <w:r>
        <w:rPr>
          <w:rFonts w:eastAsia="Times New Roman"/>
          <w:b/>
          <w:sz w:val="26"/>
          <w:szCs w:val="26"/>
        </w:rPr>
        <w:t>Giao diện Giáo viên</w:t>
      </w:r>
    </w:p>
    <w:p w:rsidR="005A0F76" w:rsidRDefault="005A0F76" w:rsidP="005A0F76">
      <w:pPr>
        <w:rPr>
          <w:rFonts w:eastAsia="Times New Roman"/>
          <w:sz w:val="26"/>
          <w:szCs w:val="26"/>
        </w:rPr>
      </w:pPr>
      <w:r>
        <w:rPr>
          <w:noProof/>
        </w:rPr>
        <w:drawing>
          <wp:anchor distT="114300" distB="114300" distL="114300" distR="114300" simplePos="0" relativeHeight="251720192" behindDoc="0" locked="0" layoutInCell="1" hidden="0" allowOverlap="1" wp14:anchorId="7B219677" wp14:editId="529649C4">
            <wp:simplePos x="0" y="0"/>
            <wp:positionH relativeFrom="column">
              <wp:posOffset>19051</wp:posOffset>
            </wp:positionH>
            <wp:positionV relativeFrom="paragraph">
              <wp:posOffset>171450</wp:posOffset>
            </wp:positionV>
            <wp:extent cx="2133600" cy="3419475"/>
            <wp:effectExtent l="0" t="0" r="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l="34234" t="4266" r="32132"/>
                    <a:stretch>
                      <a:fillRect/>
                    </a:stretch>
                  </pic:blipFill>
                  <pic:spPr>
                    <a:xfrm>
                      <a:off x="0" y="0"/>
                      <a:ext cx="2133600" cy="3419475"/>
                    </a:xfrm>
                    <a:prstGeom prst="rect">
                      <a:avLst/>
                    </a:prstGeom>
                    <a:ln/>
                  </pic:spPr>
                </pic:pic>
              </a:graphicData>
            </a:graphic>
          </wp:anchor>
        </w:drawing>
      </w:r>
    </w:p>
    <w:p w:rsidR="005A0F76" w:rsidRDefault="005A0F76" w:rsidP="005A0F76">
      <w:pPr>
        <w:rPr>
          <w:rFonts w:eastAsia="Times New Roman"/>
          <w:b/>
          <w:sz w:val="26"/>
          <w:szCs w:val="26"/>
        </w:rPr>
      </w:pPr>
      <w:r>
        <w:rPr>
          <w:rFonts w:eastAsia="Times New Roman"/>
          <w:b/>
          <w:sz w:val="26"/>
          <w:szCs w:val="26"/>
        </w:rPr>
        <w:t>Phân tích giao diện</w:t>
      </w:r>
    </w:p>
    <w:p w:rsidR="005A0F76" w:rsidRPr="00AB48BD" w:rsidRDefault="005A0F76" w:rsidP="005A0F76">
      <w:pPr>
        <w:numPr>
          <w:ilvl w:val="0"/>
          <w:numId w:val="54"/>
        </w:numPr>
        <w:pBdr>
          <w:top w:val="nil"/>
          <w:left w:val="nil"/>
          <w:bottom w:val="nil"/>
          <w:right w:val="nil"/>
          <w:between w:val="nil"/>
        </w:pBdr>
        <w:spacing w:line="259" w:lineRule="auto"/>
        <w:ind w:left="0" w:firstLine="360"/>
        <w:rPr>
          <w:color w:val="000000"/>
          <w:sz w:val="26"/>
          <w:szCs w:val="26"/>
        </w:rPr>
      </w:pPr>
      <w:r>
        <w:rPr>
          <w:rFonts w:eastAsia="Times New Roman"/>
          <w:sz w:val="26"/>
          <w:szCs w:val="26"/>
        </w:rPr>
        <w:t>Khi vào mục giáo viên có danh sách giao diện chấm bài.</w:t>
      </w:r>
    </w:p>
    <w:p w:rsidR="005A0F76" w:rsidRPr="00AB48BD" w:rsidRDefault="005A0F76" w:rsidP="005A0F76">
      <w:pPr>
        <w:numPr>
          <w:ilvl w:val="0"/>
          <w:numId w:val="54"/>
        </w:numPr>
        <w:pBdr>
          <w:top w:val="nil"/>
          <w:left w:val="nil"/>
          <w:bottom w:val="nil"/>
          <w:right w:val="nil"/>
          <w:between w:val="nil"/>
        </w:pBdr>
        <w:spacing w:line="259" w:lineRule="auto"/>
        <w:ind w:left="0" w:firstLine="360"/>
        <w:rPr>
          <w:color w:val="000000"/>
          <w:sz w:val="26"/>
          <w:szCs w:val="26"/>
        </w:rPr>
      </w:pPr>
      <w:r>
        <w:rPr>
          <w:rFonts w:eastAsia="Times New Roman"/>
          <w:sz w:val="26"/>
          <w:szCs w:val="26"/>
        </w:rPr>
        <w:t>Gồm mã giáo viên, họ và tên, số điện thoại giáo viên</w:t>
      </w:r>
    </w:p>
    <w:p w:rsidR="005A0F76" w:rsidRPr="00EB28E4" w:rsidRDefault="005A0F76" w:rsidP="005A0F76">
      <w:pPr>
        <w:numPr>
          <w:ilvl w:val="0"/>
          <w:numId w:val="54"/>
        </w:numPr>
        <w:pBdr>
          <w:top w:val="nil"/>
          <w:left w:val="nil"/>
          <w:bottom w:val="nil"/>
          <w:right w:val="nil"/>
          <w:between w:val="nil"/>
        </w:pBdr>
        <w:spacing w:line="259" w:lineRule="auto"/>
        <w:ind w:left="0" w:firstLine="360"/>
        <w:rPr>
          <w:color w:val="000000"/>
          <w:sz w:val="26"/>
          <w:szCs w:val="26"/>
        </w:rPr>
      </w:pPr>
      <w:r>
        <w:rPr>
          <w:rFonts w:eastAsia="Times New Roman"/>
          <w:sz w:val="26"/>
          <w:szCs w:val="26"/>
        </w:rPr>
        <w:t>Thêm vài nút chức năng thêm xóa sửa và quay lại trang chủ</w:t>
      </w:r>
      <w:r w:rsidRPr="00EB28E4">
        <w:rPr>
          <w:rFonts w:eastAsia="Times New Roman"/>
          <w:sz w:val="26"/>
          <w:szCs w:val="26"/>
        </w:rPr>
        <w:br/>
      </w: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b/>
          <w:sz w:val="26"/>
          <w:szCs w:val="26"/>
        </w:rPr>
      </w:pPr>
      <w:r>
        <w:rPr>
          <w:rFonts w:eastAsia="Times New Roman"/>
          <w:b/>
          <w:sz w:val="26"/>
          <w:szCs w:val="26"/>
        </w:rPr>
        <w:t xml:space="preserve">Giao diện </w:t>
      </w:r>
      <w:r>
        <w:rPr>
          <w:noProof/>
        </w:rPr>
        <w:drawing>
          <wp:anchor distT="114300" distB="114300" distL="114300" distR="114300" simplePos="0" relativeHeight="251721216" behindDoc="0" locked="0" layoutInCell="1" hidden="0" allowOverlap="1" wp14:anchorId="3757E1FF" wp14:editId="4185B786">
            <wp:simplePos x="0" y="0"/>
            <wp:positionH relativeFrom="column">
              <wp:posOffset>19051</wp:posOffset>
            </wp:positionH>
            <wp:positionV relativeFrom="paragraph">
              <wp:posOffset>333375</wp:posOffset>
            </wp:positionV>
            <wp:extent cx="2190750" cy="3390900"/>
            <wp:effectExtent l="0" t="0" r="0" b="0"/>
            <wp:wrapSquare wrapText="bothSides" distT="114300" distB="114300" distL="114300" distR="11430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l="32770" t="5066" r="31926"/>
                    <a:stretch>
                      <a:fillRect/>
                    </a:stretch>
                  </pic:blipFill>
                  <pic:spPr>
                    <a:xfrm>
                      <a:off x="0" y="0"/>
                      <a:ext cx="2190750" cy="3390900"/>
                    </a:xfrm>
                    <a:prstGeom prst="rect">
                      <a:avLst/>
                    </a:prstGeom>
                    <a:ln/>
                  </pic:spPr>
                </pic:pic>
              </a:graphicData>
            </a:graphic>
          </wp:anchor>
        </w:drawing>
      </w:r>
      <w:r>
        <w:rPr>
          <w:rFonts w:eastAsia="Times New Roman"/>
          <w:b/>
          <w:sz w:val="26"/>
          <w:szCs w:val="26"/>
        </w:rPr>
        <w:t>thêm giáo viên</w:t>
      </w:r>
    </w:p>
    <w:p w:rsidR="005A0F76" w:rsidRDefault="005A0F76" w:rsidP="005A0F76">
      <w:pPr>
        <w:rPr>
          <w:rFonts w:eastAsia="Times New Roman"/>
          <w:b/>
          <w:sz w:val="26"/>
          <w:szCs w:val="26"/>
        </w:rPr>
      </w:pPr>
    </w:p>
    <w:p w:rsidR="005A0F76" w:rsidRDefault="005A0F76" w:rsidP="005A0F76">
      <w:pPr>
        <w:rPr>
          <w:rFonts w:eastAsia="Times New Roman"/>
          <w:b/>
          <w:sz w:val="26"/>
          <w:szCs w:val="26"/>
        </w:rPr>
      </w:pPr>
      <w:r>
        <w:rPr>
          <w:rFonts w:eastAsia="Times New Roman"/>
          <w:b/>
          <w:sz w:val="26"/>
          <w:szCs w:val="26"/>
        </w:rPr>
        <w:t>Phân tích mô tả:</w:t>
      </w:r>
    </w:p>
    <w:p w:rsidR="005A0F76" w:rsidRDefault="005A0F76" w:rsidP="005A0F76">
      <w:pPr>
        <w:numPr>
          <w:ilvl w:val="0"/>
          <w:numId w:val="54"/>
        </w:numPr>
        <w:pBdr>
          <w:top w:val="nil"/>
          <w:left w:val="nil"/>
          <w:bottom w:val="nil"/>
          <w:right w:val="nil"/>
          <w:between w:val="nil"/>
        </w:pBdr>
        <w:spacing w:line="259" w:lineRule="auto"/>
        <w:rPr>
          <w:color w:val="000000"/>
          <w:sz w:val="26"/>
          <w:szCs w:val="26"/>
        </w:rPr>
      </w:pPr>
      <w:r>
        <w:rPr>
          <w:rFonts w:eastAsia="Times New Roman"/>
          <w:color w:val="000000"/>
          <w:sz w:val="26"/>
          <w:szCs w:val="26"/>
        </w:rPr>
        <w:t>Người dùng điền mã GV, họ và tên, SĐT</w:t>
      </w:r>
    </w:p>
    <w:p w:rsidR="005A0F76" w:rsidRDefault="005A0F76" w:rsidP="005A0F76">
      <w:pPr>
        <w:numPr>
          <w:ilvl w:val="0"/>
          <w:numId w:val="54"/>
        </w:numPr>
        <w:pBdr>
          <w:top w:val="nil"/>
          <w:left w:val="nil"/>
          <w:bottom w:val="nil"/>
          <w:right w:val="nil"/>
          <w:between w:val="nil"/>
        </w:pBdr>
        <w:spacing w:after="160" w:line="259" w:lineRule="auto"/>
        <w:rPr>
          <w:color w:val="000000"/>
          <w:sz w:val="26"/>
          <w:szCs w:val="26"/>
        </w:rPr>
      </w:pPr>
      <w:r>
        <w:rPr>
          <w:rFonts w:eastAsia="Times New Roman"/>
          <w:color w:val="000000"/>
          <w:sz w:val="26"/>
          <w:szCs w:val="26"/>
        </w:rPr>
        <w:t>Sau đó người dùng bấm thêm GV</w:t>
      </w: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b/>
          <w:sz w:val="26"/>
          <w:szCs w:val="26"/>
        </w:rPr>
      </w:pPr>
    </w:p>
    <w:p w:rsidR="005A0F76" w:rsidRDefault="005A0F76" w:rsidP="005A0F76">
      <w:pPr>
        <w:rPr>
          <w:rFonts w:eastAsia="Times New Roman"/>
          <w:b/>
          <w:sz w:val="26"/>
          <w:szCs w:val="26"/>
        </w:rPr>
      </w:pPr>
    </w:p>
    <w:p w:rsidR="005A0F76" w:rsidRDefault="005A0F76" w:rsidP="005A0F76">
      <w:pPr>
        <w:rPr>
          <w:rFonts w:eastAsia="Times New Roman"/>
          <w:b/>
          <w:sz w:val="26"/>
          <w:szCs w:val="26"/>
        </w:rPr>
      </w:pPr>
      <w:r>
        <w:rPr>
          <w:rFonts w:eastAsia="Times New Roman"/>
          <w:b/>
          <w:sz w:val="26"/>
          <w:szCs w:val="26"/>
        </w:rPr>
        <w:t>Giao diện Phiếu chấm bài :</w:t>
      </w:r>
    </w:p>
    <w:p w:rsidR="005A0F76" w:rsidRDefault="005A0F76" w:rsidP="005A0F76">
      <w:pPr>
        <w:rPr>
          <w:rFonts w:eastAsia="Times New Roman"/>
          <w:sz w:val="26"/>
          <w:szCs w:val="26"/>
        </w:rPr>
      </w:pPr>
      <w:r>
        <w:rPr>
          <w:rFonts w:eastAsia="Times New Roman"/>
          <w:b/>
          <w:sz w:val="26"/>
          <w:szCs w:val="26"/>
        </w:rPr>
        <w:t>Phân tích mô tả</w:t>
      </w:r>
      <w:r>
        <w:rPr>
          <w:rFonts w:eastAsia="Times New Roman"/>
          <w:sz w:val="26"/>
          <w:szCs w:val="26"/>
        </w:rPr>
        <w:t>:</w:t>
      </w:r>
      <w:r>
        <w:rPr>
          <w:noProof/>
        </w:rPr>
        <w:drawing>
          <wp:anchor distT="114300" distB="114300" distL="114300" distR="114300" simplePos="0" relativeHeight="251722240" behindDoc="0" locked="0" layoutInCell="1" hidden="0" allowOverlap="1" wp14:anchorId="65BF1AE0" wp14:editId="6F76E0E2">
            <wp:simplePos x="0" y="0"/>
            <wp:positionH relativeFrom="column">
              <wp:posOffset>-95249</wp:posOffset>
            </wp:positionH>
            <wp:positionV relativeFrom="paragraph">
              <wp:posOffset>152400</wp:posOffset>
            </wp:positionV>
            <wp:extent cx="2257425" cy="3400425"/>
            <wp:effectExtent l="0" t="0" r="0" b="0"/>
            <wp:wrapSquare wrapText="bothSides" distT="114300" distB="114300" distL="114300" distR="11430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l="31752" t="4800" r="32732"/>
                    <a:stretch>
                      <a:fillRect/>
                    </a:stretch>
                  </pic:blipFill>
                  <pic:spPr>
                    <a:xfrm>
                      <a:off x="0" y="0"/>
                      <a:ext cx="2257425" cy="3400425"/>
                    </a:xfrm>
                    <a:prstGeom prst="rect">
                      <a:avLst/>
                    </a:prstGeom>
                    <a:ln/>
                  </pic:spPr>
                </pic:pic>
              </a:graphicData>
            </a:graphic>
          </wp:anchor>
        </w:drawing>
      </w:r>
    </w:p>
    <w:p w:rsidR="005A0F76" w:rsidRPr="008B38AB" w:rsidRDefault="005A0F76" w:rsidP="005A0F76">
      <w:pPr>
        <w:numPr>
          <w:ilvl w:val="0"/>
          <w:numId w:val="55"/>
        </w:numPr>
        <w:pBdr>
          <w:top w:val="nil"/>
          <w:left w:val="nil"/>
          <w:bottom w:val="nil"/>
          <w:right w:val="nil"/>
          <w:between w:val="nil"/>
        </w:pBdr>
        <w:spacing w:line="259" w:lineRule="auto"/>
        <w:rPr>
          <w:color w:val="000000"/>
          <w:sz w:val="26"/>
          <w:szCs w:val="26"/>
        </w:rPr>
      </w:pPr>
      <w:r>
        <w:rPr>
          <w:rFonts w:eastAsia="Times New Roman"/>
          <w:color w:val="000000"/>
          <w:sz w:val="26"/>
          <w:szCs w:val="26"/>
        </w:rPr>
        <w:t>Khi vào mục Phiếu chấm bài thì có số phiếu, ngày giao và mã GV</w:t>
      </w:r>
    </w:p>
    <w:p w:rsidR="005A0F76" w:rsidRPr="008B38AB" w:rsidRDefault="005A0F76" w:rsidP="005A0F76">
      <w:pPr>
        <w:numPr>
          <w:ilvl w:val="0"/>
          <w:numId w:val="55"/>
        </w:numPr>
        <w:pBdr>
          <w:top w:val="nil"/>
          <w:left w:val="nil"/>
          <w:bottom w:val="nil"/>
          <w:right w:val="nil"/>
          <w:between w:val="nil"/>
        </w:pBdr>
        <w:spacing w:line="259" w:lineRule="auto"/>
        <w:rPr>
          <w:color w:val="000000"/>
          <w:sz w:val="26"/>
          <w:szCs w:val="26"/>
        </w:rPr>
      </w:pPr>
      <w:r>
        <w:rPr>
          <w:rFonts w:eastAsia="Times New Roman"/>
          <w:color w:val="000000"/>
          <w:sz w:val="26"/>
          <w:szCs w:val="26"/>
        </w:rPr>
        <w:t>Có 4 nút button</w:t>
      </w: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b/>
          <w:sz w:val="26"/>
          <w:szCs w:val="26"/>
        </w:rPr>
      </w:pPr>
      <w:r>
        <w:rPr>
          <w:rFonts w:eastAsia="Times New Roman"/>
          <w:b/>
          <w:sz w:val="26"/>
          <w:szCs w:val="26"/>
        </w:rPr>
        <w:t xml:space="preserve">Giao diện </w:t>
      </w:r>
      <w:r>
        <w:rPr>
          <w:noProof/>
        </w:rPr>
        <w:drawing>
          <wp:anchor distT="114300" distB="114300" distL="114300" distR="114300" simplePos="0" relativeHeight="251723264" behindDoc="0" locked="0" layoutInCell="1" hidden="0" allowOverlap="1" wp14:anchorId="49A10471" wp14:editId="41344F66">
            <wp:simplePos x="0" y="0"/>
            <wp:positionH relativeFrom="column">
              <wp:posOffset>19051</wp:posOffset>
            </wp:positionH>
            <wp:positionV relativeFrom="paragraph">
              <wp:posOffset>333375</wp:posOffset>
            </wp:positionV>
            <wp:extent cx="2152650" cy="3333750"/>
            <wp:effectExtent l="0" t="0" r="0" b="0"/>
            <wp:wrapSquare wrapText="bothSides" distT="114300" distB="114300" distL="114300" distR="11430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l="32282" t="6666" r="33783"/>
                    <a:stretch>
                      <a:fillRect/>
                    </a:stretch>
                  </pic:blipFill>
                  <pic:spPr>
                    <a:xfrm>
                      <a:off x="0" y="0"/>
                      <a:ext cx="2152650" cy="3333750"/>
                    </a:xfrm>
                    <a:prstGeom prst="rect">
                      <a:avLst/>
                    </a:prstGeom>
                    <a:ln/>
                  </pic:spPr>
                </pic:pic>
              </a:graphicData>
            </a:graphic>
          </wp:anchor>
        </w:drawing>
      </w:r>
      <w:r>
        <w:rPr>
          <w:rFonts w:eastAsia="Times New Roman"/>
          <w:b/>
          <w:sz w:val="26"/>
          <w:szCs w:val="26"/>
        </w:rPr>
        <w:t>thông tin chấm bài.</w:t>
      </w:r>
    </w:p>
    <w:p w:rsidR="005A0F76" w:rsidRDefault="005A0F76" w:rsidP="005A0F76">
      <w:pPr>
        <w:rPr>
          <w:rFonts w:eastAsia="Times New Roman"/>
          <w:sz w:val="26"/>
          <w:szCs w:val="26"/>
        </w:rPr>
      </w:pPr>
    </w:p>
    <w:p w:rsidR="005A0F76" w:rsidRDefault="005A0F76" w:rsidP="005A0F76">
      <w:pPr>
        <w:rPr>
          <w:rFonts w:eastAsia="Times New Roman"/>
          <w:sz w:val="26"/>
          <w:szCs w:val="26"/>
        </w:rPr>
      </w:pPr>
      <w:r>
        <w:rPr>
          <w:rFonts w:eastAsia="Times New Roman"/>
          <w:b/>
          <w:sz w:val="26"/>
          <w:szCs w:val="26"/>
        </w:rPr>
        <w:t>Phân tích mô tả</w:t>
      </w:r>
      <w:r>
        <w:rPr>
          <w:rFonts w:eastAsia="Times New Roman"/>
          <w:sz w:val="26"/>
          <w:szCs w:val="26"/>
        </w:rPr>
        <w:t>:</w:t>
      </w:r>
    </w:p>
    <w:p w:rsidR="005A0F76" w:rsidRPr="002C4D81" w:rsidRDefault="005A0F76" w:rsidP="005A0F76">
      <w:pPr>
        <w:numPr>
          <w:ilvl w:val="0"/>
          <w:numId w:val="56"/>
        </w:numPr>
        <w:pBdr>
          <w:top w:val="nil"/>
          <w:left w:val="nil"/>
          <w:bottom w:val="nil"/>
          <w:right w:val="nil"/>
          <w:between w:val="nil"/>
        </w:pBdr>
        <w:spacing w:line="259" w:lineRule="auto"/>
        <w:rPr>
          <w:color w:val="000000"/>
          <w:sz w:val="26"/>
          <w:szCs w:val="26"/>
        </w:rPr>
      </w:pPr>
      <w:r>
        <w:rPr>
          <w:rFonts w:eastAsia="Times New Roman"/>
          <w:color w:val="000000"/>
          <w:sz w:val="26"/>
          <w:szCs w:val="26"/>
        </w:rPr>
        <w:t>Gồm có số phiếu, mã môn học và số bài.</w:t>
      </w:r>
    </w:p>
    <w:p w:rsidR="005A0F76" w:rsidRPr="002C4D81" w:rsidRDefault="005A0F76" w:rsidP="005A0F76">
      <w:pPr>
        <w:numPr>
          <w:ilvl w:val="0"/>
          <w:numId w:val="56"/>
        </w:numPr>
        <w:pBdr>
          <w:top w:val="nil"/>
          <w:left w:val="nil"/>
          <w:bottom w:val="nil"/>
          <w:right w:val="nil"/>
          <w:between w:val="nil"/>
        </w:pBdr>
        <w:spacing w:line="259" w:lineRule="auto"/>
        <w:rPr>
          <w:color w:val="000000"/>
          <w:sz w:val="26"/>
          <w:szCs w:val="26"/>
        </w:rPr>
      </w:pPr>
      <w:r>
        <w:rPr>
          <w:rFonts w:eastAsia="Times New Roman"/>
          <w:color w:val="000000"/>
          <w:sz w:val="26"/>
          <w:szCs w:val="26"/>
        </w:rPr>
        <w:t>4 nút button</w:t>
      </w: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b/>
          <w:sz w:val="26"/>
          <w:szCs w:val="26"/>
        </w:rPr>
      </w:pPr>
      <w:r>
        <w:rPr>
          <w:rFonts w:eastAsia="Times New Roman"/>
          <w:b/>
          <w:sz w:val="26"/>
          <w:szCs w:val="26"/>
        </w:rPr>
        <w:t xml:space="preserve">Giao diện </w:t>
      </w:r>
      <w:r>
        <w:rPr>
          <w:noProof/>
        </w:rPr>
        <w:drawing>
          <wp:anchor distT="114300" distB="114300" distL="114300" distR="114300" simplePos="0" relativeHeight="251724288" behindDoc="0" locked="0" layoutInCell="1" hidden="0" allowOverlap="1" wp14:anchorId="08254658" wp14:editId="1908478F">
            <wp:simplePos x="0" y="0"/>
            <wp:positionH relativeFrom="column">
              <wp:posOffset>19051</wp:posOffset>
            </wp:positionH>
            <wp:positionV relativeFrom="paragraph">
              <wp:posOffset>333375</wp:posOffset>
            </wp:positionV>
            <wp:extent cx="2143125" cy="3400425"/>
            <wp:effectExtent l="0" t="0" r="0" b="0"/>
            <wp:wrapSquare wrapText="bothSides" distT="114300" distB="114300" distL="114300" distR="11430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l="33633" t="4800" r="32582"/>
                    <a:stretch>
                      <a:fillRect/>
                    </a:stretch>
                  </pic:blipFill>
                  <pic:spPr>
                    <a:xfrm>
                      <a:off x="0" y="0"/>
                      <a:ext cx="2143125" cy="3400425"/>
                    </a:xfrm>
                    <a:prstGeom prst="rect">
                      <a:avLst/>
                    </a:prstGeom>
                    <a:ln/>
                  </pic:spPr>
                </pic:pic>
              </a:graphicData>
            </a:graphic>
          </wp:anchor>
        </w:drawing>
      </w:r>
      <w:r>
        <w:rPr>
          <w:rFonts w:eastAsia="Times New Roman"/>
          <w:b/>
          <w:sz w:val="26"/>
          <w:szCs w:val="26"/>
        </w:rPr>
        <w:t>môn học</w:t>
      </w:r>
    </w:p>
    <w:p w:rsidR="005A0F76" w:rsidRDefault="005A0F76" w:rsidP="005A0F76">
      <w:pPr>
        <w:rPr>
          <w:rFonts w:eastAsia="Times New Roman"/>
          <w:sz w:val="26"/>
          <w:szCs w:val="26"/>
        </w:rPr>
      </w:pPr>
    </w:p>
    <w:p w:rsidR="005A0F76" w:rsidRDefault="005A0F76" w:rsidP="005A0F76">
      <w:pPr>
        <w:rPr>
          <w:rFonts w:eastAsia="Times New Roman"/>
          <w:sz w:val="26"/>
          <w:szCs w:val="26"/>
        </w:rPr>
      </w:pPr>
      <w:r>
        <w:rPr>
          <w:rFonts w:eastAsia="Times New Roman"/>
          <w:b/>
          <w:sz w:val="26"/>
          <w:szCs w:val="26"/>
        </w:rPr>
        <w:t>Phân tích mô tả</w:t>
      </w:r>
      <w:r>
        <w:rPr>
          <w:rFonts w:eastAsia="Times New Roman"/>
          <w:sz w:val="26"/>
          <w:szCs w:val="26"/>
        </w:rPr>
        <w:t>:</w:t>
      </w:r>
    </w:p>
    <w:p w:rsidR="005A0F76" w:rsidRPr="002C4D81" w:rsidRDefault="005A0F76" w:rsidP="005A0F76">
      <w:pPr>
        <w:numPr>
          <w:ilvl w:val="0"/>
          <w:numId w:val="56"/>
        </w:numPr>
        <w:spacing w:line="259" w:lineRule="auto"/>
        <w:rPr>
          <w:sz w:val="26"/>
          <w:szCs w:val="26"/>
        </w:rPr>
      </w:pPr>
      <w:r>
        <w:rPr>
          <w:rFonts w:eastAsia="Times New Roman"/>
          <w:sz w:val="26"/>
          <w:szCs w:val="26"/>
        </w:rPr>
        <w:t>Giao diện môn học gồm mã môn học, tên môn học, chi phí</w:t>
      </w:r>
    </w:p>
    <w:p w:rsidR="005A0F76" w:rsidRPr="002C4D81" w:rsidRDefault="005A0F76" w:rsidP="005A0F76">
      <w:pPr>
        <w:numPr>
          <w:ilvl w:val="0"/>
          <w:numId w:val="56"/>
        </w:numPr>
        <w:spacing w:line="259" w:lineRule="auto"/>
        <w:rPr>
          <w:sz w:val="26"/>
          <w:szCs w:val="26"/>
        </w:rPr>
      </w:pPr>
      <w:r>
        <w:rPr>
          <w:rFonts w:eastAsia="Times New Roman"/>
          <w:sz w:val="26"/>
          <w:szCs w:val="26"/>
        </w:rPr>
        <w:t>4 nút button</w:t>
      </w: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b/>
          <w:sz w:val="26"/>
          <w:szCs w:val="26"/>
        </w:rPr>
      </w:pPr>
      <w:r>
        <w:rPr>
          <w:rFonts w:eastAsia="Times New Roman"/>
          <w:b/>
          <w:sz w:val="26"/>
          <w:szCs w:val="26"/>
        </w:rPr>
        <w:t xml:space="preserve">Giao diện </w:t>
      </w:r>
      <w:r>
        <w:rPr>
          <w:noProof/>
        </w:rPr>
        <w:drawing>
          <wp:anchor distT="114300" distB="114300" distL="114300" distR="114300" simplePos="0" relativeHeight="251725312" behindDoc="0" locked="0" layoutInCell="1" hidden="0" allowOverlap="1" wp14:anchorId="7C172EE8" wp14:editId="206F75C4">
            <wp:simplePos x="0" y="0"/>
            <wp:positionH relativeFrom="column">
              <wp:posOffset>19051</wp:posOffset>
            </wp:positionH>
            <wp:positionV relativeFrom="paragraph">
              <wp:posOffset>333375</wp:posOffset>
            </wp:positionV>
            <wp:extent cx="2009775" cy="3352800"/>
            <wp:effectExtent l="0" t="0" r="0" b="0"/>
            <wp:wrapSquare wrapText="bothSides" distT="114300" distB="114300" distL="114300" distR="11430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33933" t="6133" r="34384"/>
                    <a:stretch>
                      <a:fillRect/>
                    </a:stretch>
                  </pic:blipFill>
                  <pic:spPr>
                    <a:xfrm>
                      <a:off x="0" y="0"/>
                      <a:ext cx="2009775" cy="3352800"/>
                    </a:xfrm>
                    <a:prstGeom prst="rect">
                      <a:avLst/>
                    </a:prstGeom>
                    <a:ln/>
                  </pic:spPr>
                </pic:pic>
              </a:graphicData>
            </a:graphic>
          </wp:anchor>
        </w:drawing>
      </w:r>
      <w:r>
        <w:rPr>
          <w:rFonts w:eastAsia="Times New Roman"/>
          <w:b/>
          <w:sz w:val="26"/>
          <w:szCs w:val="26"/>
        </w:rPr>
        <w:t>thêm môn học</w:t>
      </w:r>
    </w:p>
    <w:p w:rsidR="005A0F76" w:rsidRDefault="005A0F76" w:rsidP="005A0F76">
      <w:pPr>
        <w:rPr>
          <w:rFonts w:eastAsia="Times New Roman"/>
          <w:sz w:val="26"/>
          <w:szCs w:val="26"/>
        </w:rPr>
      </w:pPr>
    </w:p>
    <w:p w:rsidR="005A0F76" w:rsidRDefault="005A0F76" w:rsidP="005A0F76">
      <w:pPr>
        <w:rPr>
          <w:rFonts w:eastAsia="Times New Roman"/>
          <w:sz w:val="26"/>
          <w:szCs w:val="26"/>
        </w:rPr>
      </w:pPr>
      <w:r>
        <w:rPr>
          <w:rFonts w:eastAsia="Times New Roman"/>
          <w:b/>
          <w:sz w:val="26"/>
          <w:szCs w:val="26"/>
        </w:rPr>
        <w:t>Phân tích mô tả</w:t>
      </w:r>
      <w:r>
        <w:rPr>
          <w:rFonts w:eastAsia="Times New Roman"/>
          <w:sz w:val="26"/>
          <w:szCs w:val="26"/>
        </w:rPr>
        <w:t>:</w:t>
      </w:r>
    </w:p>
    <w:p w:rsidR="005A0F76" w:rsidRPr="006F5D63" w:rsidRDefault="005A0F76" w:rsidP="005A0F76">
      <w:pPr>
        <w:numPr>
          <w:ilvl w:val="0"/>
          <w:numId w:val="56"/>
        </w:numPr>
        <w:spacing w:after="160" w:line="259" w:lineRule="auto"/>
        <w:rPr>
          <w:sz w:val="26"/>
          <w:szCs w:val="26"/>
        </w:rPr>
      </w:pPr>
      <w:r>
        <w:rPr>
          <w:rFonts w:eastAsia="Times New Roman"/>
          <w:sz w:val="26"/>
          <w:szCs w:val="26"/>
        </w:rPr>
        <w:t>Gồm mã môn học, tên môn và chi phí</w:t>
      </w:r>
    </w:p>
    <w:p w:rsidR="005A0F76" w:rsidRDefault="005A0F76" w:rsidP="005A0F76">
      <w:pPr>
        <w:numPr>
          <w:ilvl w:val="0"/>
          <w:numId w:val="56"/>
        </w:numPr>
        <w:spacing w:after="160" w:line="259" w:lineRule="auto"/>
        <w:rPr>
          <w:sz w:val="26"/>
          <w:szCs w:val="26"/>
        </w:rPr>
      </w:pPr>
      <w:r>
        <w:rPr>
          <w:rFonts w:eastAsia="Times New Roman"/>
          <w:sz w:val="26"/>
          <w:szCs w:val="26"/>
        </w:rPr>
        <w:t>4 nút button</w:t>
      </w: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sz w:val="26"/>
          <w:szCs w:val="26"/>
        </w:rPr>
      </w:pPr>
    </w:p>
    <w:p w:rsidR="005A0F76" w:rsidRDefault="005A0F76" w:rsidP="005A0F76">
      <w:pPr>
        <w:rPr>
          <w:rFonts w:eastAsia="Times New Roman"/>
          <w:b/>
          <w:sz w:val="26"/>
          <w:szCs w:val="26"/>
        </w:rPr>
      </w:pPr>
      <w:r>
        <w:rPr>
          <w:rFonts w:eastAsia="Times New Roman"/>
          <w:b/>
          <w:sz w:val="26"/>
          <w:szCs w:val="26"/>
        </w:rPr>
        <w:t xml:space="preserve">Giao diện </w:t>
      </w:r>
      <w:r>
        <w:rPr>
          <w:noProof/>
        </w:rPr>
        <w:drawing>
          <wp:anchor distT="114300" distB="114300" distL="114300" distR="114300" simplePos="0" relativeHeight="251726336" behindDoc="0" locked="0" layoutInCell="1" hidden="0" allowOverlap="1" wp14:anchorId="7ABB287E" wp14:editId="790D73CA">
            <wp:simplePos x="0" y="0"/>
            <wp:positionH relativeFrom="column">
              <wp:posOffset>-95249</wp:posOffset>
            </wp:positionH>
            <wp:positionV relativeFrom="paragraph">
              <wp:posOffset>352425</wp:posOffset>
            </wp:positionV>
            <wp:extent cx="2295525" cy="3181350"/>
            <wp:effectExtent l="0" t="0" r="0" b="0"/>
            <wp:wrapSquare wrapText="bothSides" distT="114300" distB="114300" distL="114300" distR="11430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l="31906" t="4090" r="31906" b="1692"/>
                    <a:stretch>
                      <a:fillRect/>
                    </a:stretch>
                  </pic:blipFill>
                  <pic:spPr>
                    <a:xfrm>
                      <a:off x="0" y="0"/>
                      <a:ext cx="2295525" cy="3181350"/>
                    </a:xfrm>
                    <a:prstGeom prst="rect">
                      <a:avLst/>
                    </a:prstGeom>
                    <a:ln/>
                  </pic:spPr>
                </pic:pic>
              </a:graphicData>
            </a:graphic>
          </wp:anchor>
        </w:drawing>
      </w:r>
      <w:r>
        <w:rPr>
          <w:rFonts w:eastAsia="Times New Roman"/>
          <w:b/>
          <w:sz w:val="26"/>
          <w:szCs w:val="26"/>
        </w:rPr>
        <w:t>thêm phiếu chấm bài</w:t>
      </w:r>
    </w:p>
    <w:p w:rsidR="005A0F76" w:rsidRDefault="005A0F76" w:rsidP="005A0F76">
      <w:pPr>
        <w:rPr>
          <w:rFonts w:eastAsia="Times New Roman"/>
          <w:sz w:val="26"/>
          <w:szCs w:val="26"/>
        </w:rPr>
      </w:pPr>
    </w:p>
    <w:p w:rsidR="005A0F76" w:rsidRDefault="005A0F76" w:rsidP="005A0F76">
      <w:pPr>
        <w:rPr>
          <w:rFonts w:eastAsia="Times New Roman"/>
          <w:sz w:val="26"/>
          <w:szCs w:val="26"/>
        </w:rPr>
      </w:pPr>
      <w:r>
        <w:rPr>
          <w:rFonts w:eastAsia="Times New Roman"/>
          <w:b/>
          <w:sz w:val="26"/>
          <w:szCs w:val="26"/>
        </w:rPr>
        <w:t>Phân tích mô tả</w:t>
      </w:r>
      <w:r>
        <w:rPr>
          <w:rFonts w:eastAsia="Times New Roman"/>
          <w:sz w:val="26"/>
          <w:szCs w:val="26"/>
        </w:rPr>
        <w:t>:</w:t>
      </w:r>
    </w:p>
    <w:p w:rsidR="005A0F76" w:rsidRPr="00AC7FB2" w:rsidRDefault="005A0F76" w:rsidP="005A0F76">
      <w:pPr>
        <w:numPr>
          <w:ilvl w:val="0"/>
          <w:numId w:val="56"/>
        </w:numPr>
        <w:spacing w:after="160" w:line="259" w:lineRule="auto"/>
        <w:rPr>
          <w:sz w:val="26"/>
          <w:szCs w:val="26"/>
        </w:rPr>
      </w:pPr>
      <w:r>
        <w:rPr>
          <w:rFonts w:eastAsia="Times New Roman"/>
          <w:sz w:val="26"/>
          <w:szCs w:val="26"/>
        </w:rPr>
        <w:t>Gồm số phiếu, ngày giao và mã giáo viên</w:t>
      </w:r>
    </w:p>
    <w:p w:rsidR="005A0F76" w:rsidRDefault="005A0F76" w:rsidP="005A0F76">
      <w:pPr>
        <w:numPr>
          <w:ilvl w:val="0"/>
          <w:numId w:val="56"/>
        </w:numPr>
        <w:spacing w:after="160" w:line="259" w:lineRule="auto"/>
        <w:rPr>
          <w:sz w:val="26"/>
          <w:szCs w:val="26"/>
        </w:rPr>
      </w:pPr>
      <w:r>
        <w:rPr>
          <w:rFonts w:eastAsia="Times New Roman"/>
          <w:sz w:val="26"/>
          <w:szCs w:val="26"/>
        </w:rPr>
        <w:t>4 nút button</w:t>
      </w:r>
    </w:p>
    <w:p w:rsidR="005A0F76" w:rsidRDefault="005A0F76">
      <w:pPr>
        <w:spacing w:line="354" w:lineRule="exact"/>
        <w:rPr>
          <w:sz w:val="20"/>
          <w:szCs w:val="20"/>
        </w:rPr>
      </w:pPr>
    </w:p>
    <w:p w:rsidR="003A6F1A" w:rsidRDefault="003A6F1A">
      <w:pPr>
        <w:spacing w:line="285" w:lineRule="exact"/>
        <w:rPr>
          <w:rFonts w:ascii="Calibri" w:eastAsia="Calibri" w:hAnsi="Calibri" w:cs="Calibri"/>
        </w:rPr>
      </w:pPr>
      <w:bookmarkStart w:id="12" w:name="page6"/>
      <w:bookmarkEnd w:id="12"/>
    </w:p>
    <w:p w:rsidR="00C85332" w:rsidRDefault="00C85332">
      <w:pPr>
        <w:spacing w:line="285" w:lineRule="exact"/>
        <w:rPr>
          <w:rFonts w:ascii="Calibri" w:eastAsia="Calibri" w:hAnsi="Calibri" w:cs="Calibri"/>
        </w:rPr>
      </w:pPr>
    </w:p>
    <w:p w:rsidR="00C85332" w:rsidRDefault="00C85332">
      <w:pPr>
        <w:spacing w:line="285" w:lineRule="exact"/>
        <w:rPr>
          <w:rFonts w:ascii="Calibri" w:eastAsia="Calibri" w:hAnsi="Calibri" w:cs="Calibri"/>
        </w:rPr>
      </w:pPr>
    </w:p>
    <w:p w:rsidR="00C85332" w:rsidRDefault="00C85332">
      <w:pPr>
        <w:spacing w:line="285" w:lineRule="exact"/>
        <w:rPr>
          <w:rFonts w:ascii="Calibri" w:eastAsia="Calibri" w:hAnsi="Calibri" w:cs="Calibri"/>
        </w:rPr>
      </w:pPr>
    </w:p>
    <w:p w:rsidR="00C85332" w:rsidRDefault="00C85332">
      <w:pPr>
        <w:spacing w:line="285" w:lineRule="exact"/>
        <w:rPr>
          <w:sz w:val="20"/>
          <w:szCs w:val="20"/>
        </w:rPr>
      </w:pPr>
    </w:p>
    <w:p w:rsidR="00C85332" w:rsidRDefault="00C85332">
      <w:pPr>
        <w:spacing w:line="285" w:lineRule="exact"/>
        <w:rPr>
          <w:sz w:val="20"/>
          <w:szCs w:val="20"/>
        </w:rPr>
      </w:pPr>
    </w:p>
    <w:p w:rsidR="00C85332" w:rsidRDefault="00C85332">
      <w:pPr>
        <w:spacing w:line="285" w:lineRule="exact"/>
        <w:rPr>
          <w:sz w:val="20"/>
          <w:szCs w:val="20"/>
        </w:rPr>
      </w:pPr>
    </w:p>
    <w:p w:rsidR="00C85332" w:rsidRDefault="00C85332">
      <w:pPr>
        <w:spacing w:line="285" w:lineRule="exact"/>
        <w:rPr>
          <w:sz w:val="20"/>
          <w:szCs w:val="20"/>
        </w:rPr>
      </w:pPr>
    </w:p>
    <w:p w:rsidR="00851454" w:rsidRDefault="00851454">
      <w:pPr>
        <w:numPr>
          <w:ilvl w:val="0"/>
          <w:numId w:val="4"/>
        </w:numPr>
        <w:tabs>
          <w:tab w:val="left" w:pos="240"/>
        </w:tabs>
        <w:spacing w:line="409" w:lineRule="auto"/>
        <w:ind w:left="720" w:right="3720" w:hanging="720"/>
        <w:rPr>
          <w:rFonts w:eastAsia="Times New Roman"/>
          <w:b/>
          <w:bCs/>
          <w:sz w:val="24"/>
          <w:szCs w:val="24"/>
        </w:rPr>
      </w:pPr>
      <w:r>
        <w:rPr>
          <w:rFonts w:eastAsia="Times New Roman"/>
          <w:b/>
          <w:bCs/>
          <w:sz w:val="24"/>
          <w:szCs w:val="24"/>
        </w:rPr>
        <w:lastRenderedPageBreak/>
        <w:t>Chức năng #1: Màn hình giao diện 1</w:t>
      </w:r>
    </w:p>
    <w:p w:rsidR="003A6F1A" w:rsidRDefault="00851454" w:rsidP="00851454">
      <w:pPr>
        <w:tabs>
          <w:tab w:val="left" w:pos="240"/>
        </w:tabs>
        <w:spacing w:line="409" w:lineRule="auto"/>
        <w:ind w:left="720" w:right="3720"/>
        <w:rPr>
          <w:rFonts w:eastAsia="Times New Roman"/>
          <w:b/>
          <w:bCs/>
          <w:sz w:val="24"/>
          <w:szCs w:val="24"/>
        </w:rPr>
      </w:pPr>
      <w:r>
        <w:rPr>
          <w:noProof/>
          <w:sz w:val="20"/>
          <w:szCs w:val="20"/>
        </w:rPr>
        <w:drawing>
          <wp:anchor distT="0" distB="0" distL="114300" distR="114300" simplePos="0" relativeHeight="251670016" behindDoc="0" locked="0" layoutInCell="1" allowOverlap="1" wp14:anchorId="18D61FE9" wp14:editId="6992E16B">
            <wp:simplePos x="0" y="0"/>
            <wp:positionH relativeFrom="column">
              <wp:posOffset>555984</wp:posOffset>
            </wp:positionH>
            <wp:positionV relativeFrom="paragraph">
              <wp:posOffset>243094</wp:posOffset>
            </wp:positionV>
            <wp:extent cx="4538662" cy="6300787"/>
            <wp:effectExtent l="0" t="0" r="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811-024329_QuanLyChamThi.jpg"/>
                    <pic:cNvPicPr/>
                  </pic:nvPicPr>
                  <pic:blipFill>
                    <a:blip r:embed="rId20">
                      <a:extLst>
                        <a:ext uri="{28A0092B-C50C-407E-A947-70E740481C1C}">
                          <a14:useLocalDpi xmlns:a14="http://schemas.microsoft.com/office/drawing/2010/main" val="0"/>
                        </a:ext>
                      </a:extLst>
                    </a:blip>
                    <a:stretch>
                      <a:fillRect/>
                    </a:stretch>
                  </pic:blipFill>
                  <pic:spPr>
                    <a:xfrm>
                      <a:off x="0" y="0"/>
                      <a:ext cx="4538662" cy="6300787"/>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sz w:val="24"/>
          <w:szCs w:val="24"/>
        </w:rPr>
        <w:t xml:space="preserve"> </w:t>
      </w:r>
      <w:r>
        <w:rPr>
          <w:rFonts w:ascii="Courier New" w:eastAsia="Courier New" w:hAnsi="Courier New" w:cs="Courier New"/>
          <w:sz w:val="18"/>
          <w:szCs w:val="18"/>
        </w:rPr>
        <w:t xml:space="preserve">o </w:t>
      </w:r>
      <w:r>
        <w:rPr>
          <w:rFonts w:eastAsia="Times New Roman"/>
          <w:b/>
          <w:bCs/>
          <w:sz w:val="24"/>
          <w:szCs w:val="24"/>
        </w:rPr>
        <w:t>Giao diện nguời dùng</w:t>
      </w:r>
    </w:p>
    <w:p w:rsidR="003A6F1A" w:rsidRDefault="003A6F1A">
      <w:pPr>
        <w:spacing w:line="2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366" w:lineRule="exact"/>
        <w:rPr>
          <w:sz w:val="20"/>
          <w:szCs w:val="20"/>
        </w:rPr>
      </w:pPr>
    </w:p>
    <w:p w:rsidR="003A6F1A" w:rsidRDefault="00851454" w:rsidP="00851454">
      <w:pPr>
        <w:ind w:left="2880" w:firstLine="720"/>
        <w:rPr>
          <w:sz w:val="20"/>
          <w:szCs w:val="20"/>
        </w:rPr>
      </w:pPr>
      <w:r>
        <w:rPr>
          <w:rFonts w:eastAsia="Times New Roman"/>
          <w:b/>
          <w:bCs/>
          <w:color w:val="4F81BD"/>
          <w:sz w:val="18"/>
          <w:szCs w:val="18"/>
        </w:rPr>
        <w:t>Hình 1 Màn hình splash</w:t>
      </w: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342" w:lineRule="exact"/>
        <w:rPr>
          <w:sz w:val="20"/>
          <w:szCs w:val="20"/>
        </w:rPr>
      </w:pPr>
    </w:p>
    <w:p w:rsidR="003A6F1A" w:rsidRDefault="003A6F1A">
      <w:pPr>
        <w:spacing w:line="253" w:lineRule="exact"/>
        <w:rPr>
          <w:rFonts w:ascii="Calibri" w:eastAsia="Calibri" w:hAnsi="Calibri" w:cs="Calibri"/>
        </w:rPr>
      </w:pPr>
      <w:bookmarkStart w:id="13" w:name="page7"/>
      <w:bookmarkEnd w:id="13"/>
    </w:p>
    <w:p w:rsidR="00C85332" w:rsidRDefault="00C85332">
      <w:pPr>
        <w:spacing w:line="253" w:lineRule="exact"/>
        <w:rPr>
          <w:rFonts w:ascii="Calibri" w:eastAsia="Calibri" w:hAnsi="Calibri" w:cs="Calibri"/>
        </w:rPr>
      </w:pPr>
    </w:p>
    <w:p w:rsidR="00C85332" w:rsidRDefault="00C85332">
      <w:pPr>
        <w:spacing w:line="253" w:lineRule="exact"/>
        <w:rPr>
          <w:sz w:val="20"/>
          <w:szCs w:val="20"/>
        </w:rPr>
      </w:pPr>
    </w:p>
    <w:p w:rsidR="00C85332" w:rsidRDefault="00C85332">
      <w:pPr>
        <w:spacing w:line="253" w:lineRule="exact"/>
        <w:rPr>
          <w:sz w:val="20"/>
          <w:szCs w:val="20"/>
        </w:rPr>
      </w:pPr>
    </w:p>
    <w:p w:rsidR="00C85332" w:rsidRDefault="00C85332">
      <w:pPr>
        <w:spacing w:line="253" w:lineRule="exact"/>
        <w:rPr>
          <w:sz w:val="20"/>
          <w:szCs w:val="20"/>
        </w:rPr>
      </w:pPr>
    </w:p>
    <w:p w:rsidR="003A6F1A" w:rsidRDefault="00851454">
      <w:pPr>
        <w:numPr>
          <w:ilvl w:val="0"/>
          <w:numId w:val="5"/>
        </w:numPr>
        <w:tabs>
          <w:tab w:val="left" w:pos="1200"/>
        </w:tabs>
        <w:ind w:left="1200" w:hanging="360"/>
        <w:rPr>
          <w:rFonts w:ascii="Courier New" w:eastAsia="Courier New" w:hAnsi="Courier New" w:cs="Courier New"/>
          <w:sz w:val="24"/>
          <w:szCs w:val="24"/>
        </w:rPr>
      </w:pPr>
      <w:r>
        <w:rPr>
          <w:rFonts w:eastAsia="Times New Roman"/>
          <w:b/>
          <w:bCs/>
          <w:sz w:val="24"/>
          <w:szCs w:val="24"/>
        </w:rPr>
        <w:lastRenderedPageBreak/>
        <w:t>Yêu cầu chức năng</w:t>
      </w:r>
    </w:p>
    <w:p w:rsidR="003A6F1A" w:rsidRDefault="003A6F1A">
      <w:pPr>
        <w:spacing w:line="22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160"/>
        <w:gridCol w:w="2080"/>
        <w:gridCol w:w="2180"/>
        <w:gridCol w:w="2780"/>
      </w:tblGrid>
      <w:tr w:rsidR="003A6F1A">
        <w:trPr>
          <w:trHeight w:val="345"/>
        </w:trPr>
        <w:tc>
          <w:tcPr>
            <w:tcW w:w="2160" w:type="dxa"/>
            <w:tcBorders>
              <w:top w:val="single" w:sz="8" w:space="0" w:color="auto"/>
              <w:left w:val="single" w:sz="8" w:space="0" w:color="auto"/>
              <w:bottom w:val="single" w:sz="8" w:space="0" w:color="7F7F7F"/>
              <w:right w:val="single" w:sz="8" w:space="0" w:color="auto"/>
            </w:tcBorders>
            <w:shd w:val="clear" w:color="auto" w:fill="7F7F7F"/>
            <w:vAlign w:val="bottom"/>
          </w:tcPr>
          <w:p w:rsidR="003A6F1A" w:rsidRDefault="00851454">
            <w:pPr>
              <w:ind w:left="720"/>
              <w:rPr>
                <w:sz w:val="20"/>
                <w:szCs w:val="20"/>
              </w:rPr>
            </w:pPr>
            <w:r>
              <w:rPr>
                <w:rFonts w:eastAsia="Times New Roman"/>
                <w:color w:val="FFFFFF"/>
                <w:sz w:val="24"/>
                <w:szCs w:val="24"/>
              </w:rPr>
              <w:t>Tiêu đề</w:t>
            </w:r>
          </w:p>
        </w:tc>
        <w:tc>
          <w:tcPr>
            <w:tcW w:w="2080" w:type="dxa"/>
            <w:tcBorders>
              <w:top w:val="single" w:sz="8" w:space="0" w:color="auto"/>
              <w:bottom w:val="single" w:sz="8" w:space="0" w:color="7F7F7F"/>
              <w:right w:val="single" w:sz="8" w:space="0" w:color="auto"/>
            </w:tcBorders>
            <w:shd w:val="clear" w:color="auto" w:fill="7F7F7F"/>
            <w:vAlign w:val="bottom"/>
          </w:tcPr>
          <w:p w:rsidR="003A6F1A" w:rsidRDefault="00851454">
            <w:pPr>
              <w:ind w:left="740"/>
              <w:rPr>
                <w:sz w:val="20"/>
                <w:szCs w:val="20"/>
              </w:rPr>
            </w:pPr>
            <w:r>
              <w:rPr>
                <w:rFonts w:eastAsia="Times New Roman"/>
                <w:color w:val="FFFFFF"/>
                <w:sz w:val="24"/>
                <w:szCs w:val="24"/>
              </w:rPr>
              <w:t>Mô tả</w:t>
            </w:r>
          </w:p>
        </w:tc>
        <w:tc>
          <w:tcPr>
            <w:tcW w:w="2180" w:type="dxa"/>
            <w:tcBorders>
              <w:top w:val="single" w:sz="8" w:space="0" w:color="auto"/>
              <w:bottom w:val="single" w:sz="8" w:space="0" w:color="7F7F7F"/>
              <w:right w:val="single" w:sz="8" w:space="0" w:color="auto"/>
            </w:tcBorders>
            <w:shd w:val="clear" w:color="auto" w:fill="7F7F7F"/>
            <w:vAlign w:val="bottom"/>
          </w:tcPr>
          <w:p w:rsidR="003A6F1A" w:rsidRDefault="00851454">
            <w:pPr>
              <w:ind w:left="640"/>
              <w:rPr>
                <w:sz w:val="20"/>
                <w:szCs w:val="20"/>
              </w:rPr>
            </w:pPr>
            <w:r>
              <w:rPr>
                <w:rFonts w:eastAsia="Times New Roman"/>
                <w:color w:val="FFFFFF"/>
                <w:sz w:val="24"/>
                <w:szCs w:val="24"/>
              </w:rPr>
              <w:t>Qui trình</w:t>
            </w:r>
          </w:p>
        </w:tc>
        <w:tc>
          <w:tcPr>
            <w:tcW w:w="2780" w:type="dxa"/>
            <w:tcBorders>
              <w:top w:val="single" w:sz="8" w:space="0" w:color="auto"/>
              <w:bottom w:val="single" w:sz="8" w:space="0" w:color="7F7F7F"/>
              <w:right w:val="single" w:sz="8" w:space="0" w:color="auto"/>
            </w:tcBorders>
            <w:shd w:val="clear" w:color="auto" w:fill="7F7F7F"/>
            <w:vAlign w:val="bottom"/>
          </w:tcPr>
          <w:p w:rsidR="003A6F1A" w:rsidRDefault="00851454">
            <w:pPr>
              <w:ind w:left="1000"/>
              <w:rPr>
                <w:sz w:val="20"/>
                <w:szCs w:val="20"/>
              </w:rPr>
            </w:pPr>
            <w:r>
              <w:rPr>
                <w:rFonts w:eastAsia="Times New Roman"/>
                <w:color w:val="FFFFFF"/>
                <w:sz w:val="24"/>
                <w:szCs w:val="24"/>
              </w:rPr>
              <w:t>Kết quả</w:t>
            </w:r>
          </w:p>
        </w:tc>
      </w:tr>
      <w:tr w:rsidR="003A6F1A">
        <w:trPr>
          <w:trHeight w:val="260"/>
        </w:trPr>
        <w:tc>
          <w:tcPr>
            <w:tcW w:w="2160" w:type="dxa"/>
            <w:tcBorders>
              <w:top w:val="single" w:sz="8" w:space="0" w:color="auto"/>
              <w:left w:val="single" w:sz="8" w:space="0" w:color="auto"/>
              <w:right w:val="single" w:sz="8" w:space="0" w:color="auto"/>
            </w:tcBorders>
            <w:vAlign w:val="bottom"/>
          </w:tcPr>
          <w:p w:rsidR="003A6F1A" w:rsidRDefault="00851454">
            <w:pPr>
              <w:spacing w:line="260" w:lineRule="exact"/>
              <w:ind w:left="120"/>
              <w:rPr>
                <w:sz w:val="20"/>
                <w:szCs w:val="20"/>
              </w:rPr>
            </w:pPr>
            <w:r>
              <w:rPr>
                <w:rFonts w:eastAsia="Times New Roman"/>
                <w:sz w:val="24"/>
                <w:szCs w:val="24"/>
              </w:rPr>
              <w:t>Màn hình splash</w:t>
            </w:r>
          </w:p>
        </w:tc>
        <w:tc>
          <w:tcPr>
            <w:tcW w:w="2080" w:type="dxa"/>
            <w:tcBorders>
              <w:top w:val="single" w:sz="8" w:space="0" w:color="auto"/>
              <w:right w:val="single" w:sz="8" w:space="0" w:color="auto"/>
            </w:tcBorders>
            <w:vAlign w:val="bottom"/>
          </w:tcPr>
          <w:p w:rsidR="003A6F1A" w:rsidRDefault="00851454">
            <w:pPr>
              <w:spacing w:line="260" w:lineRule="exact"/>
              <w:ind w:left="100"/>
              <w:rPr>
                <w:sz w:val="20"/>
                <w:szCs w:val="20"/>
              </w:rPr>
            </w:pPr>
            <w:r>
              <w:rPr>
                <w:rFonts w:eastAsia="Times New Roman"/>
                <w:sz w:val="24"/>
                <w:szCs w:val="24"/>
              </w:rPr>
              <w:t>Hiển thị logo</w:t>
            </w:r>
          </w:p>
        </w:tc>
        <w:tc>
          <w:tcPr>
            <w:tcW w:w="2180" w:type="dxa"/>
            <w:tcBorders>
              <w:top w:val="single" w:sz="8" w:space="0" w:color="auto"/>
              <w:right w:val="single" w:sz="8" w:space="0" w:color="auto"/>
            </w:tcBorders>
            <w:vAlign w:val="bottom"/>
          </w:tcPr>
          <w:p w:rsidR="003A6F1A" w:rsidRDefault="00851454">
            <w:pPr>
              <w:spacing w:line="260" w:lineRule="exact"/>
              <w:ind w:left="100"/>
              <w:rPr>
                <w:sz w:val="20"/>
                <w:szCs w:val="20"/>
              </w:rPr>
            </w:pPr>
            <w:r>
              <w:rPr>
                <w:rFonts w:eastAsia="Times New Roman"/>
                <w:sz w:val="24"/>
                <w:szCs w:val="24"/>
              </w:rPr>
              <w:t>Sau 3s chuyển qua</w:t>
            </w:r>
          </w:p>
        </w:tc>
        <w:tc>
          <w:tcPr>
            <w:tcW w:w="2780" w:type="dxa"/>
            <w:tcBorders>
              <w:top w:val="single" w:sz="8" w:space="0" w:color="auto"/>
              <w:right w:val="single" w:sz="8" w:space="0" w:color="auto"/>
            </w:tcBorders>
            <w:vAlign w:val="bottom"/>
          </w:tcPr>
          <w:p w:rsidR="003A6F1A" w:rsidRDefault="00851454">
            <w:pPr>
              <w:spacing w:line="260" w:lineRule="exact"/>
              <w:ind w:left="100"/>
              <w:rPr>
                <w:sz w:val="20"/>
                <w:szCs w:val="20"/>
              </w:rPr>
            </w:pPr>
            <w:r>
              <w:rPr>
                <w:rFonts w:eastAsia="Times New Roman"/>
                <w:sz w:val="24"/>
                <w:szCs w:val="24"/>
              </w:rPr>
              <w:t>Hoàn thành</w:t>
            </w:r>
          </w:p>
        </w:tc>
      </w:tr>
      <w:tr w:rsidR="003A6F1A">
        <w:trPr>
          <w:trHeight w:val="276"/>
        </w:trPr>
        <w:tc>
          <w:tcPr>
            <w:tcW w:w="2160" w:type="dxa"/>
            <w:tcBorders>
              <w:left w:val="single" w:sz="8" w:space="0" w:color="auto"/>
              <w:right w:val="single" w:sz="8" w:space="0" w:color="auto"/>
            </w:tcBorders>
            <w:vAlign w:val="bottom"/>
          </w:tcPr>
          <w:p w:rsidR="003A6F1A" w:rsidRDefault="003A6F1A">
            <w:pPr>
              <w:rPr>
                <w:sz w:val="24"/>
                <w:szCs w:val="24"/>
              </w:rPr>
            </w:pPr>
          </w:p>
        </w:tc>
        <w:tc>
          <w:tcPr>
            <w:tcW w:w="2080" w:type="dxa"/>
            <w:tcBorders>
              <w:right w:val="single" w:sz="8" w:space="0" w:color="auto"/>
            </w:tcBorders>
            <w:vAlign w:val="bottom"/>
          </w:tcPr>
          <w:p w:rsidR="003A6F1A" w:rsidRDefault="003A6F1A">
            <w:pPr>
              <w:rPr>
                <w:sz w:val="24"/>
                <w:szCs w:val="24"/>
              </w:rPr>
            </w:pPr>
          </w:p>
        </w:tc>
        <w:tc>
          <w:tcPr>
            <w:tcW w:w="2180" w:type="dxa"/>
            <w:tcBorders>
              <w:right w:val="single" w:sz="8" w:space="0" w:color="auto"/>
            </w:tcBorders>
            <w:vAlign w:val="bottom"/>
          </w:tcPr>
          <w:p w:rsidR="003A6F1A" w:rsidRDefault="00851454">
            <w:pPr>
              <w:ind w:left="100"/>
              <w:rPr>
                <w:sz w:val="20"/>
                <w:szCs w:val="20"/>
              </w:rPr>
            </w:pPr>
            <w:r>
              <w:rPr>
                <w:rFonts w:eastAsia="Times New Roman"/>
                <w:sz w:val="24"/>
                <w:szCs w:val="24"/>
              </w:rPr>
              <w:t>màn hình chính</w:t>
            </w:r>
          </w:p>
        </w:tc>
        <w:tc>
          <w:tcPr>
            <w:tcW w:w="2780" w:type="dxa"/>
            <w:tcBorders>
              <w:right w:val="single" w:sz="8" w:space="0" w:color="auto"/>
            </w:tcBorders>
            <w:vAlign w:val="bottom"/>
          </w:tcPr>
          <w:p w:rsidR="003A6F1A" w:rsidRDefault="003A6F1A">
            <w:pPr>
              <w:rPr>
                <w:sz w:val="24"/>
                <w:szCs w:val="24"/>
              </w:rPr>
            </w:pPr>
          </w:p>
        </w:tc>
      </w:tr>
      <w:tr w:rsidR="003A6F1A">
        <w:trPr>
          <w:trHeight w:val="747"/>
        </w:trPr>
        <w:tc>
          <w:tcPr>
            <w:tcW w:w="2160" w:type="dxa"/>
            <w:tcBorders>
              <w:left w:val="single" w:sz="8" w:space="0" w:color="auto"/>
              <w:bottom w:val="single" w:sz="8" w:space="0" w:color="auto"/>
              <w:right w:val="single" w:sz="8" w:space="0" w:color="auto"/>
            </w:tcBorders>
            <w:vAlign w:val="bottom"/>
          </w:tcPr>
          <w:p w:rsidR="003A6F1A" w:rsidRDefault="003A6F1A">
            <w:pPr>
              <w:rPr>
                <w:sz w:val="24"/>
                <w:szCs w:val="24"/>
              </w:rPr>
            </w:pPr>
          </w:p>
        </w:tc>
        <w:tc>
          <w:tcPr>
            <w:tcW w:w="2080" w:type="dxa"/>
            <w:tcBorders>
              <w:bottom w:val="single" w:sz="8" w:space="0" w:color="auto"/>
              <w:right w:val="single" w:sz="8" w:space="0" w:color="auto"/>
            </w:tcBorders>
            <w:vAlign w:val="bottom"/>
          </w:tcPr>
          <w:p w:rsidR="003A6F1A" w:rsidRDefault="003A6F1A">
            <w:pPr>
              <w:rPr>
                <w:sz w:val="24"/>
                <w:szCs w:val="24"/>
              </w:rPr>
            </w:pPr>
          </w:p>
        </w:tc>
        <w:tc>
          <w:tcPr>
            <w:tcW w:w="2180" w:type="dxa"/>
            <w:tcBorders>
              <w:bottom w:val="single" w:sz="8" w:space="0" w:color="auto"/>
              <w:right w:val="single" w:sz="8" w:space="0" w:color="auto"/>
            </w:tcBorders>
            <w:vAlign w:val="bottom"/>
          </w:tcPr>
          <w:p w:rsidR="003A6F1A" w:rsidRDefault="003A6F1A">
            <w:pPr>
              <w:rPr>
                <w:sz w:val="24"/>
                <w:szCs w:val="24"/>
              </w:rPr>
            </w:pPr>
          </w:p>
        </w:tc>
        <w:tc>
          <w:tcPr>
            <w:tcW w:w="2780" w:type="dxa"/>
            <w:tcBorders>
              <w:bottom w:val="single" w:sz="8" w:space="0" w:color="auto"/>
              <w:right w:val="single" w:sz="8" w:space="0" w:color="auto"/>
            </w:tcBorders>
            <w:vAlign w:val="bottom"/>
          </w:tcPr>
          <w:p w:rsidR="003A6F1A" w:rsidRDefault="003A6F1A">
            <w:pPr>
              <w:rPr>
                <w:sz w:val="24"/>
                <w:szCs w:val="24"/>
              </w:rPr>
            </w:pPr>
          </w:p>
        </w:tc>
      </w:tr>
    </w:tbl>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350" w:lineRule="exact"/>
        <w:rPr>
          <w:sz w:val="20"/>
          <w:szCs w:val="20"/>
        </w:rPr>
      </w:pPr>
    </w:p>
    <w:p w:rsidR="003A6F1A" w:rsidRDefault="003A6F1A">
      <w:pPr>
        <w:spacing w:line="273" w:lineRule="exact"/>
        <w:rPr>
          <w:rFonts w:ascii="Calibri" w:eastAsia="Calibri" w:hAnsi="Calibri" w:cs="Calibri"/>
        </w:rPr>
      </w:pPr>
      <w:bookmarkStart w:id="14" w:name="page8"/>
      <w:bookmarkEnd w:id="14"/>
    </w:p>
    <w:p w:rsidR="00C85332" w:rsidRDefault="00C85332">
      <w:pPr>
        <w:spacing w:line="273" w:lineRule="exact"/>
        <w:rPr>
          <w:rFonts w:ascii="Calibri" w:eastAsia="Calibri" w:hAnsi="Calibri" w:cs="Calibri"/>
        </w:rPr>
      </w:pPr>
    </w:p>
    <w:p w:rsidR="00C85332" w:rsidRDefault="00C85332">
      <w:pPr>
        <w:spacing w:line="273" w:lineRule="exact"/>
        <w:rPr>
          <w:rFonts w:ascii="Calibri" w:eastAsia="Calibri" w:hAnsi="Calibri" w:cs="Calibri"/>
        </w:rPr>
      </w:pPr>
    </w:p>
    <w:p w:rsidR="00C85332" w:rsidRDefault="00C85332">
      <w:pPr>
        <w:spacing w:line="273" w:lineRule="exact"/>
        <w:rPr>
          <w:sz w:val="20"/>
          <w:szCs w:val="20"/>
        </w:rPr>
      </w:pPr>
    </w:p>
    <w:p w:rsidR="003A6F1A" w:rsidRDefault="00851454">
      <w:pPr>
        <w:rPr>
          <w:sz w:val="20"/>
          <w:szCs w:val="20"/>
        </w:rPr>
      </w:pPr>
      <w:r>
        <w:rPr>
          <w:rFonts w:eastAsia="Times New Roman"/>
          <w:b/>
          <w:bCs/>
          <w:sz w:val="24"/>
          <w:szCs w:val="24"/>
        </w:rPr>
        <w:lastRenderedPageBreak/>
        <w:t>b. Chức năng #2: Màn hình giao diện 2</w:t>
      </w:r>
    </w:p>
    <w:p w:rsidR="003A6F1A" w:rsidRDefault="003A6F1A">
      <w:pPr>
        <w:spacing w:line="221" w:lineRule="exact"/>
        <w:rPr>
          <w:sz w:val="20"/>
          <w:szCs w:val="20"/>
        </w:rPr>
      </w:pPr>
    </w:p>
    <w:p w:rsidR="003A6F1A" w:rsidRDefault="00851454">
      <w:pPr>
        <w:numPr>
          <w:ilvl w:val="0"/>
          <w:numId w:val="6"/>
        </w:numPr>
        <w:tabs>
          <w:tab w:val="left" w:pos="1080"/>
        </w:tabs>
        <w:ind w:left="1080" w:hanging="360"/>
        <w:rPr>
          <w:rFonts w:ascii="Courier New" w:eastAsia="Courier New" w:hAnsi="Courier New" w:cs="Courier New"/>
          <w:sz w:val="24"/>
          <w:szCs w:val="24"/>
        </w:rPr>
      </w:pPr>
      <w:r>
        <w:rPr>
          <w:noProof/>
          <w:sz w:val="20"/>
          <w:szCs w:val="20"/>
        </w:rPr>
        <w:drawing>
          <wp:anchor distT="0" distB="0" distL="114300" distR="114300" simplePos="0" relativeHeight="251671040" behindDoc="0" locked="0" layoutInCell="1" allowOverlap="1" wp14:anchorId="42DEB36B" wp14:editId="7495D8C6">
            <wp:simplePos x="0" y="0"/>
            <wp:positionH relativeFrom="column">
              <wp:posOffset>685800</wp:posOffset>
            </wp:positionH>
            <wp:positionV relativeFrom="paragraph">
              <wp:posOffset>163195</wp:posOffset>
            </wp:positionV>
            <wp:extent cx="4538663" cy="656272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811-024332_QuanLyChamThi.jpg"/>
                    <pic:cNvPicPr/>
                  </pic:nvPicPr>
                  <pic:blipFill>
                    <a:blip r:embed="rId21">
                      <a:extLst>
                        <a:ext uri="{28A0092B-C50C-407E-A947-70E740481C1C}">
                          <a14:useLocalDpi xmlns:a14="http://schemas.microsoft.com/office/drawing/2010/main" val="0"/>
                        </a:ext>
                      </a:extLst>
                    </a:blip>
                    <a:stretch>
                      <a:fillRect/>
                    </a:stretch>
                  </pic:blipFill>
                  <pic:spPr>
                    <a:xfrm>
                      <a:off x="0" y="0"/>
                      <a:ext cx="4538345" cy="656226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sz w:val="24"/>
          <w:szCs w:val="24"/>
        </w:rPr>
        <w:t>Giao diện nguời dùng</w:t>
      </w: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89" w:lineRule="exact"/>
        <w:rPr>
          <w:sz w:val="20"/>
          <w:szCs w:val="20"/>
        </w:rPr>
      </w:pPr>
    </w:p>
    <w:p w:rsidR="003A6F1A" w:rsidRDefault="00851454" w:rsidP="00851454">
      <w:pPr>
        <w:ind w:left="3600" w:firstLine="720"/>
        <w:rPr>
          <w:sz w:val="20"/>
          <w:szCs w:val="20"/>
        </w:rPr>
      </w:pPr>
      <w:r>
        <w:rPr>
          <w:rFonts w:eastAsia="Times New Roman"/>
          <w:b/>
          <w:bCs/>
          <w:color w:val="4F81BD"/>
          <w:sz w:val="18"/>
          <w:szCs w:val="18"/>
        </w:rPr>
        <w:t>Hình 1 Màn hình home</w:t>
      </w: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851454" w:rsidRDefault="00851454" w:rsidP="00851454">
      <w:pPr>
        <w:rPr>
          <w:rFonts w:ascii="Calibri" w:eastAsia="Calibri" w:hAnsi="Calibri" w:cs="Calibri"/>
        </w:rPr>
      </w:pPr>
    </w:p>
    <w:p w:rsidR="00C85332" w:rsidRDefault="00C85332" w:rsidP="00851454">
      <w:pPr>
        <w:rPr>
          <w:rFonts w:ascii="Calibri" w:eastAsia="Calibri" w:hAnsi="Calibri" w:cs="Calibri"/>
        </w:rPr>
      </w:pPr>
    </w:p>
    <w:p w:rsidR="00935A9D" w:rsidRDefault="00935A9D" w:rsidP="00851454">
      <w:pPr>
        <w:rPr>
          <w:rFonts w:ascii="Calibri" w:eastAsia="Calibri" w:hAnsi="Calibri" w:cs="Calibri"/>
        </w:rPr>
      </w:pPr>
    </w:p>
    <w:p w:rsidR="00935A9D" w:rsidRDefault="00935A9D" w:rsidP="00851454">
      <w:pPr>
        <w:rPr>
          <w:rFonts w:ascii="Calibri" w:eastAsia="Calibri" w:hAnsi="Calibri" w:cs="Calibri"/>
        </w:rPr>
      </w:pPr>
    </w:p>
    <w:p w:rsidR="00C85332" w:rsidRDefault="00C85332" w:rsidP="00851454">
      <w:pPr>
        <w:rPr>
          <w:sz w:val="20"/>
          <w:szCs w:val="20"/>
        </w:rPr>
      </w:pPr>
    </w:p>
    <w:p w:rsidR="00851454" w:rsidRDefault="00851454" w:rsidP="00851454">
      <w:pPr>
        <w:spacing w:line="253" w:lineRule="exact"/>
        <w:rPr>
          <w:sz w:val="20"/>
          <w:szCs w:val="20"/>
        </w:rPr>
      </w:pPr>
    </w:p>
    <w:p w:rsidR="00851454" w:rsidRDefault="00851454" w:rsidP="00851454">
      <w:pPr>
        <w:numPr>
          <w:ilvl w:val="0"/>
          <w:numId w:val="7"/>
        </w:numPr>
        <w:tabs>
          <w:tab w:val="left" w:pos="1200"/>
        </w:tabs>
        <w:ind w:left="1200" w:hanging="360"/>
        <w:rPr>
          <w:rFonts w:ascii="Courier New" w:eastAsia="Courier New" w:hAnsi="Courier New" w:cs="Courier New"/>
          <w:sz w:val="24"/>
          <w:szCs w:val="24"/>
        </w:rPr>
      </w:pPr>
      <w:r>
        <w:rPr>
          <w:rFonts w:eastAsia="Times New Roman"/>
          <w:b/>
          <w:bCs/>
          <w:sz w:val="24"/>
          <w:szCs w:val="24"/>
        </w:rPr>
        <w:t>Yêu cầu chức năng</w:t>
      </w:r>
    </w:p>
    <w:p w:rsidR="00851454" w:rsidRDefault="00851454" w:rsidP="00851454">
      <w:pPr>
        <w:spacing w:line="22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160"/>
        <w:gridCol w:w="2920"/>
        <w:gridCol w:w="1340"/>
        <w:gridCol w:w="2120"/>
      </w:tblGrid>
      <w:tr w:rsidR="00851454" w:rsidTr="00851454">
        <w:trPr>
          <w:trHeight w:val="345"/>
        </w:trPr>
        <w:tc>
          <w:tcPr>
            <w:tcW w:w="2160" w:type="dxa"/>
            <w:tcBorders>
              <w:top w:val="single" w:sz="8" w:space="0" w:color="auto"/>
              <w:left w:val="single" w:sz="8" w:space="0" w:color="auto"/>
              <w:bottom w:val="single" w:sz="8" w:space="0" w:color="7F7F7F"/>
              <w:right w:val="single" w:sz="8" w:space="0" w:color="auto"/>
            </w:tcBorders>
            <w:shd w:val="clear" w:color="auto" w:fill="7F7F7F"/>
            <w:vAlign w:val="bottom"/>
          </w:tcPr>
          <w:p w:rsidR="00851454" w:rsidRDefault="00851454" w:rsidP="00851454">
            <w:pPr>
              <w:ind w:left="720"/>
              <w:rPr>
                <w:sz w:val="20"/>
                <w:szCs w:val="20"/>
              </w:rPr>
            </w:pPr>
            <w:r>
              <w:rPr>
                <w:rFonts w:eastAsia="Times New Roman"/>
                <w:color w:val="FFFFFF"/>
                <w:sz w:val="24"/>
                <w:szCs w:val="24"/>
              </w:rPr>
              <w:t>Tiêu đề</w:t>
            </w:r>
          </w:p>
        </w:tc>
        <w:tc>
          <w:tcPr>
            <w:tcW w:w="2920" w:type="dxa"/>
            <w:tcBorders>
              <w:top w:val="single" w:sz="8" w:space="0" w:color="auto"/>
              <w:bottom w:val="single" w:sz="8" w:space="0" w:color="7F7F7F"/>
              <w:right w:val="single" w:sz="8" w:space="0" w:color="auto"/>
            </w:tcBorders>
            <w:shd w:val="clear" w:color="auto" w:fill="7F7F7F"/>
            <w:vAlign w:val="bottom"/>
          </w:tcPr>
          <w:p w:rsidR="00851454" w:rsidRDefault="00851454" w:rsidP="00851454">
            <w:pPr>
              <w:ind w:left="1160"/>
              <w:rPr>
                <w:sz w:val="20"/>
                <w:szCs w:val="20"/>
              </w:rPr>
            </w:pPr>
            <w:r>
              <w:rPr>
                <w:rFonts w:eastAsia="Times New Roman"/>
                <w:color w:val="FFFFFF"/>
                <w:sz w:val="24"/>
                <w:szCs w:val="24"/>
              </w:rPr>
              <w:t>Mô tả</w:t>
            </w:r>
          </w:p>
        </w:tc>
        <w:tc>
          <w:tcPr>
            <w:tcW w:w="1340" w:type="dxa"/>
            <w:tcBorders>
              <w:top w:val="single" w:sz="8" w:space="0" w:color="auto"/>
              <w:bottom w:val="single" w:sz="8" w:space="0" w:color="7F7F7F"/>
              <w:right w:val="single" w:sz="8" w:space="0" w:color="auto"/>
            </w:tcBorders>
            <w:shd w:val="clear" w:color="auto" w:fill="7F7F7F"/>
            <w:vAlign w:val="bottom"/>
          </w:tcPr>
          <w:p w:rsidR="00851454" w:rsidRDefault="00851454" w:rsidP="00851454">
            <w:pPr>
              <w:ind w:left="220"/>
              <w:rPr>
                <w:sz w:val="20"/>
                <w:szCs w:val="20"/>
              </w:rPr>
            </w:pPr>
            <w:r>
              <w:rPr>
                <w:rFonts w:eastAsia="Times New Roman"/>
                <w:color w:val="FFFFFF"/>
                <w:sz w:val="24"/>
                <w:szCs w:val="24"/>
              </w:rPr>
              <w:t>Qui trình</w:t>
            </w:r>
          </w:p>
        </w:tc>
        <w:tc>
          <w:tcPr>
            <w:tcW w:w="2120" w:type="dxa"/>
            <w:tcBorders>
              <w:top w:val="single" w:sz="8" w:space="0" w:color="auto"/>
              <w:bottom w:val="single" w:sz="8" w:space="0" w:color="7F7F7F"/>
              <w:right w:val="single" w:sz="8" w:space="0" w:color="auto"/>
            </w:tcBorders>
            <w:shd w:val="clear" w:color="auto" w:fill="7F7F7F"/>
            <w:vAlign w:val="bottom"/>
          </w:tcPr>
          <w:p w:rsidR="00851454" w:rsidRDefault="00851454" w:rsidP="00851454">
            <w:pPr>
              <w:ind w:left="680"/>
              <w:rPr>
                <w:sz w:val="20"/>
                <w:szCs w:val="20"/>
              </w:rPr>
            </w:pPr>
            <w:r>
              <w:rPr>
                <w:rFonts w:eastAsia="Times New Roman"/>
                <w:color w:val="FFFFFF"/>
                <w:sz w:val="24"/>
                <w:szCs w:val="24"/>
              </w:rPr>
              <w:t>Kết quả</w:t>
            </w:r>
          </w:p>
        </w:tc>
      </w:tr>
      <w:tr w:rsidR="00851454" w:rsidTr="00851454">
        <w:trPr>
          <w:trHeight w:val="260"/>
        </w:trPr>
        <w:tc>
          <w:tcPr>
            <w:tcW w:w="2160" w:type="dxa"/>
            <w:tcBorders>
              <w:top w:val="single" w:sz="8" w:space="0" w:color="auto"/>
              <w:left w:val="single" w:sz="8" w:space="0" w:color="auto"/>
              <w:right w:val="single" w:sz="8" w:space="0" w:color="auto"/>
            </w:tcBorders>
            <w:vAlign w:val="bottom"/>
          </w:tcPr>
          <w:p w:rsidR="00851454" w:rsidRDefault="00851454" w:rsidP="00851454">
            <w:pPr>
              <w:spacing w:line="260" w:lineRule="exact"/>
              <w:ind w:left="120"/>
              <w:rPr>
                <w:sz w:val="20"/>
                <w:szCs w:val="20"/>
              </w:rPr>
            </w:pPr>
            <w:r>
              <w:rPr>
                <w:rFonts w:eastAsia="Times New Roman"/>
                <w:sz w:val="24"/>
                <w:szCs w:val="24"/>
              </w:rPr>
              <w:t>Màn hình home</w:t>
            </w:r>
          </w:p>
        </w:tc>
        <w:tc>
          <w:tcPr>
            <w:tcW w:w="2920" w:type="dxa"/>
            <w:tcBorders>
              <w:top w:val="single" w:sz="8" w:space="0" w:color="auto"/>
              <w:right w:val="single" w:sz="8" w:space="0" w:color="auto"/>
            </w:tcBorders>
            <w:vAlign w:val="bottom"/>
          </w:tcPr>
          <w:p w:rsidR="00851454" w:rsidRDefault="00851454" w:rsidP="00851454">
            <w:pPr>
              <w:spacing w:line="260" w:lineRule="exact"/>
              <w:ind w:left="100"/>
              <w:rPr>
                <w:sz w:val="20"/>
                <w:szCs w:val="20"/>
              </w:rPr>
            </w:pPr>
            <w:r>
              <w:rPr>
                <w:rFonts w:eastAsia="Times New Roman"/>
                <w:sz w:val="24"/>
                <w:szCs w:val="24"/>
              </w:rPr>
              <w:t>Màn hình chính có:</w:t>
            </w:r>
          </w:p>
        </w:tc>
        <w:tc>
          <w:tcPr>
            <w:tcW w:w="1340" w:type="dxa"/>
            <w:tcBorders>
              <w:top w:val="single" w:sz="8" w:space="0" w:color="auto"/>
              <w:right w:val="single" w:sz="8" w:space="0" w:color="auto"/>
            </w:tcBorders>
            <w:vAlign w:val="bottom"/>
          </w:tcPr>
          <w:p w:rsidR="00851454" w:rsidRDefault="00851454" w:rsidP="00851454">
            <w:pPr>
              <w:spacing w:line="260" w:lineRule="exact"/>
              <w:ind w:left="100"/>
              <w:rPr>
                <w:sz w:val="20"/>
                <w:szCs w:val="20"/>
              </w:rPr>
            </w:pPr>
            <w:r>
              <w:rPr>
                <w:rFonts w:eastAsia="Times New Roman"/>
                <w:sz w:val="24"/>
                <w:szCs w:val="24"/>
              </w:rPr>
              <w:t>Thiết kế</w:t>
            </w:r>
          </w:p>
        </w:tc>
        <w:tc>
          <w:tcPr>
            <w:tcW w:w="2120" w:type="dxa"/>
            <w:tcBorders>
              <w:top w:val="single" w:sz="8" w:space="0" w:color="auto"/>
              <w:right w:val="single" w:sz="8" w:space="0" w:color="auto"/>
            </w:tcBorders>
            <w:vAlign w:val="bottom"/>
          </w:tcPr>
          <w:p w:rsidR="00851454" w:rsidRDefault="00851454" w:rsidP="00851454">
            <w:pPr>
              <w:spacing w:line="260" w:lineRule="exact"/>
              <w:ind w:left="100"/>
              <w:rPr>
                <w:sz w:val="20"/>
                <w:szCs w:val="20"/>
              </w:rPr>
            </w:pPr>
            <w:r>
              <w:rPr>
                <w:rFonts w:eastAsia="Times New Roman"/>
                <w:sz w:val="24"/>
                <w:szCs w:val="24"/>
              </w:rPr>
              <w:t>Hoàn thành</w:t>
            </w:r>
          </w:p>
        </w:tc>
      </w:tr>
      <w:tr w:rsidR="00851454" w:rsidTr="00851454">
        <w:trPr>
          <w:trHeight w:val="276"/>
        </w:trPr>
        <w:tc>
          <w:tcPr>
            <w:tcW w:w="2160" w:type="dxa"/>
            <w:tcBorders>
              <w:left w:val="single" w:sz="8" w:space="0" w:color="auto"/>
              <w:right w:val="single" w:sz="8" w:space="0" w:color="auto"/>
            </w:tcBorders>
            <w:vAlign w:val="bottom"/>
          </w:tcPr>
          <w:p w:rsidR="00851454" w:rsidRDefault="00851454" w:rsidP="00851454">
            <w:pPr>
              <w:rPr>
                <w:sz w:val="24"/>
                <w:szCs w:val="24"/>
              </w:rPr>
            </w:pPr>
          </w:p>
        </w:tc>
        <w:tc>
          <w:tcPr>
            <w:tcW w:w="2920" w:type="dxa"/>
            <w:tcBorders>
              <w:right w:val="single" w:sz="8" w:space="0" w:color="auto"/>
            </w:tcBorders>
            <w:vAlign w:val="bottom"/>
          </w:tcPr>
          <w:p w:rsidR="00851454" w:rsidRDefault="001706DB" w:rsidP="00851454">
            <w:pPr>
              <w:ind w:left="100"/>
              <w:rPr>
                <w:sz w:val="20"/>
                <w:szCs w:val="20"/>
              </w:rPr>
            </w:pPr>
            <w:r>
              <w:rPr>
                <w:rFonts w:eastAsia="Times New Roman"/>
                <w:sz w:val="24"/>
                <w:szCs w:val="24"/>
              </w:rPr>
              <w:t>- 6</w:t>
            </w:r>
            <w:r w:rsidR="00851454">
              <w:rPr>
                <w:rFonts w:eastAsia="Times New Roman"/>
                <w:sz w:val="24"/>
                <w:szCs w:val="24"/>
              </w:rPr>
              <w:t xml:space="preserve"> image background</w:t>
            </w:r>
          </w:p>
        </w:tc>
        <w:tc>
          <w:tcPr>
            <w:tcW w:w="1340" w:type="dxa"/>
            <w:tcBorders>
              <w:right w:val="single" w:sz="8" w:space="0" w:color="auto"/>
            </w:tcBorders>
            <w:vAlign w:val="bottom"/>
          </w:tcPr>
          <w:p w:rsidR="00851454" w:rsidRDefault="00851454" w:rsidP="00851454">
            <w:pPr>
              <w:rPr>
                <w:sz w:val="24"/>
                <w:szCs w:val="24"/>
              </w:rPr>
            </w:pPr>
          </w:p>
        </w:tc>
        <w:tc>
          <w:tcPr>
            <w:tcW w:w="2120" w:type="dxa"/>
            <w:tcBorders>
              <w:right w:val="single" w:sz="8" w:space="0" w:color="auto"/>
            </w:tcBorders>
            <w:vAlign w:val="bottom"/>
          </w:tcPr>
          <w:p w:rsidR="00851454" w:rsidRDefault="00851454" w:rsidP="00851454">
            <w:pPr>
              <w:rPr>
                <w:sz w:val="24"/>
                <w:szCs w:val="24"/>
              </w:rPr>
            </w:pPr>
          </w:p>
        </w:tc>
      </w:tr>
      <w:tr w:rsidR="00851454" w:rsidTr="00851454">
        <w:trPr>
          <w:trHeight w:val="276"/>
        </w:trPr>
        <w:tc>
          <w:tcPr>
            <w:tcW w:w="2160" w:type="dxa"/>
            <w:tcBorders>
              <w:left w:val="single" w:sz="8" w:space="0" w:color="auto"/>
              <w:right w:val="single" w:sz="8" w:space="0" w:color="auto"/>
            </w:tcBorders>
            <w:vAlign w:val="bottom"/>
          </w:tcPr>
          <w:p w:rsidR="00851454" w:rsidRDefault="00851454" w:rsidP="00851454">
            <w:pPr>
              <w:rPr>
                <w:sz w:val="24"/>
                <w:szCs w:val="24"/>
              </w:rPr>
            </w:pPr>
          </w:p>
        </w:tc>
        <w:tc>
          <w:tcPr>
            <w:tcW w:w="2920" w:type="dxa"/>
            <w:tcBorders>
              <w:right w:val="single" w:sz="8" w:space="0" w:color="auto"/>
            </w:tcBorders>
            <w:vAlign w:val="bottom"/>
          </w:tcPr>
          <w:p w:rsidR="00851454" w:rsidRDefault="00851454" w:rsidP="001706DB">
            <w:pPr>
              <w:ind w:left="100"/>
              <w:rPr>
                <w:sz w:val="20"/>
                <w:szCs w:val="20"/>
              </w:rPr>
            </w:pPr>
            <w:r>
              <w:rPr>
                <w:rFonts w:eastAsia="Times New Roman"/>
                <w:sz w:val="24"/>
                <w:szCs w:val="24"/>
              </w:rPr>
              <w:t xml:space="preserve">- </w:t>
            </w:r>
            <w:r w:rsidR="001706DB">
              <w:rPr>
                <w:rFonts w:eastAsia="Times New Roman"/>
                <w:sz w:val="24"/>
                <w:szCs w:val="24"/>
              </w:rPr>
              <w:t>6 EditText</w:t>
            </w:r>
          </w:p>
        </w:tc>
        <w:tc>
          <w:tcPr>
            <w:tcW w:w="1340" w:type="dxa"/>
            <w:tcBorders>
              <w:right w:val="single" w:sz="8" w:space="0" w:color="auto"/>
            </w:tcBorders>
            <w:vAlign w:val="bottom"/>
          </w:tcPr>
          <w:p w:rsidR="00851454" w:rsidRDefault="00851454" w:rsidP="00851454">
            <w:pPr>
              <w:rPr>
                <w:sz w:val="24"/>
                <w:szCs w:val="24"/>
              </w:rPr>
            </w:pPr>
          </w:p>
        </w:tc>
        <w:tc>
          <w:tcPr>
            <w:tcW w:w="2120" w:type="dxa"/>
            <w:tcBorders>
              <w:right w:val="single" w:sz="8" w:space="0" w:color="auto"/>
            </w:tcBorders>
            <w:vAlign w:val="bottom"/>
          </w:tcPr>
          <w:p w:rsidR="00851454" w:rsidRDefault="00851454" w:rsidP="00851454">
            <w:pPr>
              <w:rPr>
                <w:sz w:val="24"/>
                <w:szCs w:val="24"/>
              </w:rPr>
            </w:pPr>
          </w:p>
        </w:tc>
      </w:tr>
      <w:tr w:rsidR="00851454" w:rsidTr="00851454">
        <w:trPr>
          <w:trHeight w:val="471"/>
        </w:trPr>
        <w:tc>
          <w:tcPr>
            <w:tcW w:w="2160" w:type="dxa"/>
            <w:tcBorders>
              <w:left w:val="single" w:sz="8" w:space="0" w:color="auto"/>
              <w:bottom w:val="single" w:sz="8" w:space="0" w:color="auto"/>
              <w:right w:val="single" w:sz="8" w:space="0" w:color="auto"/>
            </w:tcBorders>
            <w:vAlign w:val="bottom"/>
          </w:tcPr>
          <w:p w:rsidR="00851454" w:rsidRDefault="00851454" w:rsidP="00851454">
            <w:pPr>
              <w:rPr>
                <w:sz w:val="24"/>
                <w:szCs w:val="24"/>
              </w:rPr>
            </w:pPr>
          </w:p>
        </w:tc>
        <w:tc>
          <w:tcPr>
            <w:tcW w:w="2920" w:type="dxa"/>
            <w:tcBorders>
              <w:bottom w:val="single" w:sz="8" w:space="0" w:color="auto"/>
              <w:right w:val="single" w:sz="8" w:space="0" w:color="auto"/>
            </w:tcBorders>
            <w:vAlign w:val="bottom"/>
          </w:tcPr>
          <w:p w:rsidR="00851454" w:rsidRDefault="00851454" w:rsidP="00851454">
            <w:pPr>
              <w:rPr>
                <w:sz w:val="24"/>
                <w:szCs w:val="24"/>
              </w:rPr>
            </w:pPr>
          </w:p>
        </w:tc>
        <w:tc>
          <w:tcPr>
            <w:tcW w:w="1340" w:type="dxa"/>
            <w:tcBorders>
              <w:bottom w:val="single" w:sz="8" w:space="0" w:color="auto"/>
              <w:right w:val="single" w:sz="8" w:space="0" w:color="auto"/>
            </w:tcBorders>
            <w:vAlign w:val="bottom"/>
          </w:tcPr>
          <w:p w:rsidR="00851454" w:rsidRDefault="00851454" w:rsidP="00851454">
            <w:pPr>
              <w:rPr>
                <w:sz w:val="24"/>
                <w:szCs w:val="24"/>
              </w:rPr>
            </w:pPr>
          </w:p>
        </w:tc>
        <w:tc>
          <w:tcPr>
            <w:tcW w:w="2120" w:type="dxa"/>
            <w:tcBorders>
              <w:bottom w:val="single" w:sz="8" w:space="0" w:color="auto"/>
              <w:right w:val="single" w:sz="8" w:space="0" w:color="auto"/>
            </w:tcBorders>
            <w:vAlign w:val="bottom"/>
          </w:tcPr>
          <w:p w:rsidR="00851454" w:rsidRDefault="00851454" w:rsidP="00851454">
            <w:pPr>
              <w:rPr>
                <w:sz w:val="24"/>
                <w:szCs w:val="24"/>
              </w:rPr>
            </w:pPr>
          </w:p>
        </w:tc>
      </w:tr>
      <w:tr w:rsidR="00851454" w:rsidTr="00851454">
        <w:trPr>
          <w:trHeight w:val="260"/>
        </w:trPr>
        <w:tc>
          <w:tcPr>
            <w:tcW w:w="2160" w:type="dxa"/>
            <w:tcBorders>
              <w:left w:val="single" w:sz="8" w:space="0" w:color="auto"/>
              <w:right w:val="single" w:sz="8" w:space="0" w:color="auto"/>
            </w:tcBorders>
            <w:vAlign w:val="bottom"/>
          </w:tcPr>
          <w:p w:rsidR="00851454" w:rsidRDefault="001706DB" w:rsidP="001706DB">
            <w:pPr>
              <w:spacing w:line="260" w:lineRule="exact"/>
              <w:ind w:left="120"/>
              <w:rPr>
                <w:sz w:val="20"/>
                <w:szCs w:val="20"/>
              </w:rPr>
            </w:pPr>
            <w:r>
              <w:rPr>
                <w:rFonts w:eastAsia="Times New Roman"/>
                <w:sz w:val="24"/>
                <w:szCs w:val="24"/>
              </w:rPr>
              <w:t>EditText</w:t>
            </w:r>
            <w:r w:rsidR="00851454">
              <w:rPr>
                <w:rFonts w:eastAsia="Times New Roman"/>
                <w:sz w:val="24"/>
                <w:szCs w:val="24"/>
              </w:rPr>
              <w:t xml:space="preserve"> “</w:t>
            </w:r>
            <w:r>
              <w:rPr>
                <w:rFonts w:eastAsia="Times New Roman"/>
                <w:sz w:val="24"/>
                <w:szCs w:val="24"/>
              </w:rPr>
              <w:t>Giáo</w:t>
            </w:r>
          </w:p>
        </w:tc>
        <w:tc>
          <w:tcPr>
            <w:tcW w:w="2920" w:type="dxa"/>
            <w:tcBorders>
              <w:right w:val="single" w:sz="8" w:space="0" w:color="auto"/>
            </w:tcBorders>
            <w:vAlign w:val="bottom"/>
          </w:tcPr>
          <w:p w:rsidR="00851454" w:rsidRDefault="00851454" w:rsidP="00851454">
            <w:pPr>
              <w:spacing w:line="260" w:lineRule="exact"/>
              <w:ind w:left="100"/>
              <w:rPr>
                <w:sz w:val="20"/>
                <w:szCs w:val="20"/>
              </w:rPr>
            </w:pPr>
            <w:r>
              <w:rPr>
                <w:rFonts w:eastAsia="Times New Roman"/>
                <w:sz w:val="24"/>
                <w:szCs w:val="24"/>
              </w:rPr>
              <w:t>Chuyển sang giao diện”</w:t>
            </w:r>
          </w:p>
        </w:tc>
        <w:tc>
          <w:tcPr>
            <w:tcW w:w="1340" w:type="dxa"/>
            <w:tcBorders>
              <w:right w:val="single" w:sz="8" w:space="0" w:color="auto"/>
            </w:tcBorders>
            <w:vAlign w:val="bottom"/>
          </w:tcPr>
          <w:p w:rsidR="00851454" w:rsidRDefault="00851454" w:rsidP="00851454">
            <w:pPr>
              <w:spacing w:line="260"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851454" w:rsidRDefault="00851454" w:rsidP="00851454">
            <w:pPr>
              <w:spacing w:line="260" w:lineRule="exact"/>
              <w:ind w:left="100"/>
              <w:rPr>
                <w:sz w:val="20"/>
                <w:szCs w:val="20"/>
              </w:rPr>
            </w:pPr>
            <w:r>
              <w:rPr>
                <w:rFonts w:eastAsia="Times New Roman"/>
                <w:sz w:val="24"/>
                <w:szCs w:val="24"/>
              </w:rPr>
              <w:t>Chuyển sang giao</w:t>
            </w:r>
          </w:p>
        </w:tc>
      </w:tr>
      <w:tr w:rsidR="00851454" w:rsidTr="00851454">
        <w:trPr>
          <w:trHeight w:val="276"/>
        </w:trPr>
        <w:tc>
          <w:tcPr>
            <w:tcW w:w="2160" w:type="dxa"/>
            <w:tcBorders>
              <w:left w:val="single" w:sz="8" w:space="0" w:color="auto"/>
              <w:right w:val="single" w:sz="8" w:space="0" w:color="auto"/>
            </w:tcBorders>
            <w:vAlign w:val="bottom"/>
          </w:tcPr>
          <w:p w:rsidR="00851454" w:rsidRDefault="001706DB" w:rsidP="00851454">
            <w:pPr>
              <w:ind w:left="120"/>
              <w:rPr>
                <w:sz w:val="20"/>
                <w:szCs w:val="20"/>
              </w:rPr>
            </w:pPr>
            <w:r>
              <w:rPr>
                <w:rFonts w:eastAsia="Times New Roman"/>
                <w:sz w:val="24"/>
                <w:szCs w:val="24"/>
              </w:rPr>
              <w:t>viên</w:t>
            </w:r>
            <w:r w:rsidR="00851454">
              <w:rPr>
                <w:rFonts w:eastAsia="Times New Roman"/>
                <w:sz w:val="24"/>
                <w:szCs w:val="24"/>
              </w:rPr>
              <w:t>”</w:t>
            </w:r>
          </w:p>
        </w:tc>
        <w:tc>
          <w:tcPr>
            <w:tcW w:w="2920" w:type="dxa"/>
            <w:tcBorders>
              <w:right w:val="single" w:sz="8" w:space="0" w:color="auto"/>
            </w:tcBorders>
            <w:vAlign w:val="bottom"/>
          </w:tcPr>
          <w:p w:rsidR="00851454" w:rsidRDefault="001706DB" w:rsidP="00851454">
            <w:pPr>
              <w:ind w:left="100"/>
              <w:rPr>
                <w:sz w:val="20"/>
                <w:szCs w:val="20"/>
              </w:rPr>
            </w:pPr>
            <w:r>
              <w:rPr>
                <w:rFonts w:eastAsia="Times New Roman"/>
                <w:sz w:val="24"/>
                <w:szCs w:val="24"/>
              </w:rPr>
              <w:t>Giáo viên</w:t>
            </w:r>
            <w:r w:rsidR="00851454">
              <w:rPr>
                <w:rFonts w:eastAsia="Times New Roman"/>
                <w:sz w:val="24"/>
                <w:szCs w:val="24"/>
              </w:rPr>
              <w:t>”</w:t>
            </w:r>
          </w:p>
        </w:tc>
        <w:tc>
          <w:tcPr>
            <w:tcW w:w="1340" w:type="dxa"/>
            <w:tcBorders>
              <w:right w:val="single" w:sz="8" w:space="0" w:color="auto"/>
            </w:tcBorders>
            <w:vAlign w:val="bottom"/>
          </w:tcPr>
          <w:p w:rsidR="00851454" w:rsidRDefault="00851454" w:rsidP="00851454">
            <w:pPr>
              <w:rPr>
                <w:sz w:val="24"/>
                <w:szCs w:val="24"/>
              </w:rPr>
            </w:pPr>
          </w:p>
        </w:tc>
        <w:tc>
          <w:tcPr>
            <w:tcW w:w="2120" w:type="dxa"/>
            <w:tcBorders>
              <w:right w:val="single" w:sz="8" w:space="0" w:color="auto"/>
            </w:tcBorders>
            <w:vAlign w:val="bottom"/>
          </w:tcPr>
          <w:p w:rsidR="00851454" w:rsidRDefault="00851454" w:rsidP="001706DB">
            <w:pPr>
              <w:ind w:left="100"/>
              <w:rPr>
                <w:sz w:val="20"/>
                <w:szCs w:val="20"/>
              </w:rPr>
            </w:pPr>
            <w:r>
              <w:rPr>
                <w:rFonts w:eastAsia="Times New Roman"/>
                <w:sz w:val="24"/>
                <w:szCs w:val="24"/>
              </w:rPr>
              <w:t>diện”</w:t>
            </w:r>
            <w:r w:rsidR="001706DB">
              <w:rPr>
                <w:rFonts w:eastAsia="Times New Roman"/>
                <w:sz w:val="24"/>
                <w:szCs w:val="24"/>
              </w:rPr>
              <w:t>giáo viên</w:t>
            </w:r>
            <w:r>
              <w:rPr>
                <w:rFonts w:eastAsia="Times New Roman"/>
                <w:sz w:val="24"/>
                <w:szCs w:val="24"/>
              </w:rPr>
              <w:t>”</w:t>
            </w:r>
          </w:p>
        </w:tc>
      </w:tr>
      <w:tr w:rsidR="00851454" w:rsidTr="00851454">
        <w:trPr>
          <w:trHeight w:val="425"/>
        </w:trPr>
        <w:tc>
          <w:tcPr>
            <w:tcW w:w="2160" w:type="dxa"/>
            <w:tcBorders>
              <w:left w:val="single" w:sz="8" w:space="0" w:color="auto"/>
              <w:bottom w:val="single" w:sz="8" w:space="0" w:color="auto"/>
              <w:right w:val="single" w:sz="8" w:space="0" w:color="auto"/>
            </w:tcBorders>
            <w:vAlign w:val="bottom"/>
          </w:tcPr>
          <w:p w:rsidR="00851454" w:rsidRDefault="00851454" w:rsidP="00851454">
            <w:pPr>
              <w:rPr>
                <w:sz w:val="24"/>
                <w:szCs w:val="24"/>
              </w:rPr>
            </w:pPr>
          </w:p>
        </w:tc>
        <w:tc>
          <w:tcPr>
            <w:tcW w:w="2920" w:type="dxa"/>
            <w:tcBorders>
              <w:bottom w:val="single" w:sz="8" w:space="0" w:color="auto"/>
              <w:right w:val="single" w:sz="8" w:space="0" w:color="auto"/>
            </w:tcBorders>
            <w:vAlign w:val="bottom"/>
          </w:tcPr>
          <w:p w:rsidR="00851454" w:rsidRDefault="00851454" w:rsidP="00851454">
            <w:pPr>
              <w:rPr>
                <w:sz w:val="24"/>
                <w:szCs w:val="24"/>
              </w:rPr>
            </w:pPr>
          </w:p>
        </w:tc>
        <w:tc>
          <w:tcPr>
            <w:tcW w:w="1340" w:type="dxa"/>
            <w:tcBorders>
              <w:bottom w:val="single" w:sz="8" w:space="0" w:color="auto"/>
              <w:right w:val="single" w:sz="8" w:space="0" w:color="auto"/>
            </w:tcBorders>
            <w:vAlign w:val="bottom"/>
          </w:tcPr>
          <w:p w:rsidR="00851454" w:rsidRDefault="00851454" w:rsidP="00851454">
            <w:pPr>
              <w:rPr>
                <w:sz w:val="24"/>
                <w:szCs w:val="24"/>
              </w:rPr>
            </w:pPr>
          </w:p>
        </w:tc>
        <w:tc>
          <w:tcPr>
            <w:tcW w:w="2120" w:type="dxa"/>
            <w:tcBorders>
              <w:bottom w:val="single" w:sz="8" w:space="0" w:color="auto"/>
              <w:right w:val="single" w:sz="8" w:space="0" w:color="auto"/>
            </w:tcBorders>
            <w:vAlign w:val="bottom"/>
          </w:tcPr>
          <w:p w:rsidR="00851454" w:rsidRDefault="00851454" w:rsidP="00851454">
            <w:pPr>
              <w:rPr>
                <w:sz w:val="24"/>
                <w:szCs w:val="24"/>
              </w:rPr>
            </w:pPr>
          </w:p>
        </w:tc>
      </w:tr>
      <w:tr w:rsidR="001706DB" w:rsidTr="00851454">
        <w:trPr>
          <w:trHeight w:val="262"/>
        </w:trPr>
        <w:tc>
          <w:tcPr>
            <w:tcW w:w="2160" w:type="dxa"/>
            <w:tcBorders>
              <w:left w:val="single" w:sz="8" w:space="0" w:color="auto"/>
              <w:right w:val="single" w:sz="8" w:space="0" w:color="auto"/>
            </w:tcBorders>
            <w:vAlign w:val="bottom"/>
          </w:tcPr>
          <w:p w:rsidR="001706DB" w:rsidRDefault="001706DB" w:rsidP="001706DB">
            <w:pPr>
              <w:spacing w:line="260" w:lineRule="exact"/>
              <w:ind w:left="120"/>
              <w:rPr>
                <w:sz w:val="20"/>
                <w:szCs w:val="20"/>
              </w:rPr>
            </w:pPr>
            <w:r>
              <w:rPr>
                <w:rFonts w:eastAsia="Times New Roman"/>
                <w:sz w:val="24"/>
                <w:szCs w:val="24"/>
              </w:rPr>
              <w:t>EditText “Môn</w:t>
            </w:r>
          </w:p>
        </w:tc>
        <w:tc>
          <w:tcPr>
            <w:tcW w:w="2920" w:type="dxa"/>
            <w:tcBorders>
              <w:right w:val="single" w:sz="8" w:space="0" w:color="auto"/>
            </w:tcBorders>
            <w:vAlign w:val="bottom"/>
          </w:tcPr>
          <w:p w:rsidR="001706DB" w:rsidRDefault="001706DB" w:rsidP="00851454">
            <w:pPr>
              <w:spacing w:line="262" w:lineRule="exact"/>
              <w:ind w:left="100"/>
              <w:rPr>
                <w:sz w:val="20"/>
                <w:szCs w:val="20"/>
              </w:rPr>
            </w:pPr>
            <w:r>
              <w:rPr>
                <w:rFonts w:eastAsia="Times New Roman"/>
                <w:sz w:val="24"/>
                <w:szCs w:val="24"/>
              </w:rPr>
              <w:t>Chuyển sang giao diện</w:t>
            </w:r>
          </w:p>
        </w:tc>
        <w:tc>
          <w:tcPr>
            <w:tcW w:w="1340" w:type="dxa"/>
            <w:tcBorders>
              <w:right w:val="single" w:sz="8" w:space="0" w:color="auto"/>
            </w:tcBorders>
            <w:vAlign w:val="bottom"/>
          </w:tcPr>
          <w:p w:rsidR="001706DB" w:rsidRDefault="001706DB" w:rsidP="00851454">
            <w:pPr>
              <w:spacing w:line="262"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1706DB" w:rsidRDefault="001706DB" w:rsidP="00851454">
            <w:pPr>
              <w:spacing w:line="262" w:lineRule="exact"/>
              <w:ind w:left="100"/>
              <w:rPr>
                <w:sz w:val="20"/>
                <w:szCs w:val="20"/>
              </w:rPr>
            </w:pPr>
            <w:r>
              <w:rPr>
                <w:rFonts w:eastAsia="Times New Roman"/>
                <w:sz w:val="24"/>
                <w:szCs w:val="24"/>
              </w:rPr>
              <w:t>Chuyển sang giao</w:t>
            </w:r>
          </w:p>
        </w:tc>
      </w:tr>
      <w:tr w:rsidR="001706DB" w:rsidTr="00851454">
        <w:trPr>
          <w:trHeight w:val="276"/>
        </w:trPr>
        <w:tc>
          <w:tcPr>
            <w:tcW w:w="2160" w:type="dxa"/>
            <w:tcBorders>
              <w:left w:val="single" w:sz="8" w:space="0" w:color="auto"/>
              <w:right w:val="single" w:sz="8" w:space="0" w:color="auto"/>
            </w:tcBorders>
            <w:vAlign w:val="bottom"/>
          </w:tcPr>
          <w:p w:rsidR="001706DB" w:rsidRDefault="001706DB" w:rsidP="00740CDE">
            <w:pPr>
              <w:ind w:left="120"/>
              <w:rPr>
                <w:sz w:val="20"/>
                <w:szCs w:val="20"/>
              </w:rPr>
            </w:pPr>
            <w:r>
              <w:rPr>
                <w:rFonts w:eastAsia="Times New Roman"/>
                <w:sz w:val="24"/>
                <w:szCs w:val="24"/>
              </w:rPr>
              <w:t>học”</w:t>
            </w:r>
          </w:p>
        </w:tc>
        <w:tc>
          <w:tcPr>
            <w:tcW w:w="2920" w:type="dxa"/>
            <w:tcBorders>
              <w:right w:val="single" w:sz="8" w:space="0" w:color="auto"/>
            </w:tcBorders>
            <w:vAlign w:val="bottom"/>
          </w:tcPr>
          <w:p w:rsidR="001706DB" w:rsidRDefault="001706DB" w:rsidP="001706DB">
            <w:pPr>
              <w:ind w:left="100"/>
              <w:rPr>
                <w:sz w:val="20"/>
                <w:szCs w:val="20"/>
              </w:rPr>
            </w:pPr>
            <w:r>
              <w:rPr>
                <w:rFonts w:eastAsia="Times New Roman"/>
                <w:sz w:val="24"/>
                <w:szCs w:val="24"/>
              </w:rPr>
              <w:t>“Môn học”</w:t>
            </w:r>
          </w:p>
        </w:tc>
        <w:tc>
          <w:tcPr>
            <w:tcW w:w="1340" w:type="dxa"/>
            <w:tcBorders>
              <w:right w:val="single" w:sz="8" w:space="0" w:color="auto"/>
            </w:tcBorders>
            <w:vAlign w:val="bottom"/>
          </w:tcPr>
          <w:p w:rsidR="001706DB" w:rsidRDefault="001706DB" w:rsidP="00851454">
            <w:pPr>
              <w:rPr>
                <w:sz w:val="24"/>
                <w:szCs w:val="24"/>
              </w:rPr>
            </w:pPr>
          </w:p>
        </w:tc>
        <w:tc>
          <w:tcPr>
            <w:tcW w:w="2120" w:type="dxa"/>
            <w:tcBorders>
              <w:right w:val="single" w:sz="8" w:space="0" w:color="auto"/>
            </w:tcBorders>
            <w:vAlign w:val="bottom"/>
          </w:tcPr>
          <w:p w:rsidR="001706DB" w:rsidRDefault="001706DB" w:rsidP="001706DB">
            <w:pPr>
              <w:ind w:left="100"/>
              <w:rPr>
                <w:sz w:val="20"/>
                <w:szCs w:val="20"/>
              </w:rPr>
            </w:pPr>
            <w:r>
              <w:rPr>
                <w:rFonts w:eastAsia="Times New Roman"/>
                <w:sz w:val="24"/>
                <w:szCs w:val="24"/>
              </w:rPr>
              <w:t>diện “Môn học”</w:t>
            </w:r>
          </w:p>
        </w:tc>
      </w:tr>
      <w:tr w:rsidR="00851454" w:rsidTr="00851454">
        <w:trPr>
          <w:trHeight w:val="425"/>
        </w:trPr>
        <w:tc>
          <w:tcPr>
            <w:tcW w:w="2160" w:type="dxa"/>
            <w:tcBorders>
              <w:left w:val="single" w:sz="8" w:space="0" w:color="auto"/>
              <w:bottom w:val="single" w:sz="8" w:space="0" w:color="auto"/>
              <w:right w:val="single" w:sz="8" w:space="0" w:color="auto"/>
            </w:tcBorders>
            <w:vAlign w:val="bottom"/>
          </w:tcPr>
          <w:p w:rsidR="00851454" w:rsidRDefault="00851454" w:rsidP="00851454">
            <w:pPr>
              <w:rPr>
                <w:sz w:val="24"/>
                <w:szCs w:val="24"/>
              </w:rPr>
            </w:pPr>
          </w:p>
        </w:tc>
        <w:tc>
          <w:tcPr>
            <w:tcW w:w="2920" w:type="dxa"/>
            <w:tcBorders>
              <w:bottom w:val="single" w:sz="8" w:space="0" w:color="auto"/>
              <w:right w:val="single" w:sz="8" w:space="0" w:color="auto"/>
            </w:tcBorders>
            <w:vAlign w:val="bottom"/>
          </w:tcPr>
          <w:p w:rsidR="00851454" w:rsidRDefault="00851454" w:rsidP="00851454">
            <w:pPr>
              <w:rPr>
                <w:sz w:val="24"/>
                <w:szCs w:val="24"/>
              </w:rPr>
            </w:pPr>
          </w:p>
        </w:tc>
        <w:tc>
          <w:tcPr>
            <w:tcW w:w="1340" w:type="dxa"/>
            <w:tcBorders>
              <w:bottom w:val="single" w:sz="8" w:space="0" w:color="auto"/>
              <w:right w:val="single" w:sz="8" w:space="0" w:color="auto"/>
            </w:tcBorders>
            <w:vAlign w:val="bottom"/>
          </w:tcPr>
          <w:p w:rsidR="00851454" w:rsidRDefault="00851454" w:rsidP="00851454">
            <w:pPr>
              <w:rPr>
                <w:sz w:val="24"/>
                <w:szCs w:val="24"/>
              </w:rPr>
            </w:pPr>
          </w:p>
        </w:tc>
        <w:tc>
          <w:tcPr>
            <w:tcW w:w="2120" w:type="dxa"/>
            <w:tcBorders>
              <w:bottom w:val="single" w:sz="8" w:space="0" w:color="auto"/>
              <w:right w:val="single" w:sz="8" w:space="0" w:color="auto"/>
            </w:tcBorders>
            <w:vAlign w:val="bottom"/>
          </w:tcPr>
          <w:p w:rsidR="00851454" w:rsidRDefault="00851454" w:rsidP="00851454">
            <w:pPr>
              <w:rPr>
                <w:sz w:val="24"/>
                <w:szCs w:val="24"/>
              </w:rPr>
            </w:pPr>
          </w:p>
        </w:tc>
      </w:tr>
      <w:tr w:rsidR="001706DB" w:rsidTr="00851454">
        <w:trPr>
          <w:trHeight w:val="260"/>
        </w:trPr>
        <w:tc>
          <w:tcPr>
            <w:tcW w:w="2160" w:type="dxa"/>
            <w:tcBorders>
              <w:left w:val="single" w:sz="8" w:space="0" w:color="auto"/>
              <w:right w:val="single" w:sz="8" w:space="0" w:color="auto"/>
            </w:tcBorders>
            <w:vAlign w:val="bottom"/>
          </w:tcPr>
          <w:p w:rsidR="001706DB" w:rsidRDefault="001706DB" w:rsidP="00740CDE">
            <w:pPr>
              <w:spacing w:line="260" w:lineRule="exact"/>
              <w:ind w:left="120"/>
              <w:rPr>
                <w:sz w:val="20"/>
                <w:szCs w:val="20"/>
              </w:rPr>
            </w:pPr>
            <w:r>
              <w:rPr>
                <w:rFonts w:eastAsia="Times New Roman"/>
                <w:sz w:val="24"/>
                <w:szCs w:val="24"/>
              </w:rPr>
              <w:t>EditText “Phiếu chấm bài”</w:t>
            </w:r>
          </w:p>
        </w:tc>
        <w:tc>
          <w:tcPr>
            <w:tcW w:w="2920" w:type="dxa"/>
            <w:tcBorders>
              <w:right w:val="single" w:sz="8" w:space="0" w:color="auto"/>
            </w:tcBorders>
            <w:vAlign w:val="bottom"/>
          </w:tcPr>
          <w:p w:rsidR="001706DB" w:rsidRDefault="001706DB" w:rsidP="00851454">
            <w:pPr>
              <w:spacing w:line="260" w:lineRule="exact"/>
              <w:ind w:left="100"/>
              <w:rPr>
                <w:sz w:val="20"/>
                <w:szCs w:val="20"/>
              </w:rPr>
            </w:pPr>
            <w:r>
              <w:rPr>
                <w:rFonts w:eastAsia="Times New Roman"/>
                <w:sz w:val="24"/>
                <w:szCs w:val="24"/>
              </w:rPr>
              <w:t>Chuyển sang giao diện</w:t>
            </w:r>
          </w:p>
        </w:tc>
        <w:tc>
          <w:tcPr>
            <w:tcW w:w="1340" w:type="dxa"/>
            <w:tcBorders>
              <w:right w:val="single" w:sz="8" w:space="0" w:color="auto"/>
            </w:tcBorders>
            <w:vAlign w:val="bottom"/>
          </w:tcPr>
          <w:p w:rsidR="001706DB" w:rsidRDefault="001706DB" w:rsidP="00851454">
            <w:pPr>
              <w:spacing w:line="260"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1706DB" w:rsidRDefault="001706DB" w:rsidP="00851454">
            <w:pPr>
              <w:spacing w:line="260" w:lineRule="exact"/>
              <w:ind w:left="100"/>
              <w:rPr>
                <w:sz w:val="20"/>
                <w:szCs w:val="20"/>
              </w:rPr>
            </w:pPr>
            <w:r>
              <w:rPr>
                <w:rFonts w:eastAsia="Times New Roman"/>
                <w:sz w:val="24"/>
                <w:szCs w:val="24"/>
              </w:rPr>
              <w:t>Chuyển sang giao</w:t>
            </w:r>
          </w:p>
        </w:tc>
      </w:tr>
      <w:tr w:rsidR="001706DB" w:rsidTr="00851454">
        <w:trPr>
          <w:trHeight w:val="276"/>
        </w:trPr>
        <w:tc>
          <w:tcPr>
            <w:tcW w:w="2160" w:type="dxa"/>
            <w:tcBorders>
              <w:left w:val="single" w:sz="8" w:space="0" w:color="auto"/>
              <w:right w:val="single" w:sz="8" w:space="0" w:color="auto"/>
            </w:tcBorders>
            <w:vAlign w:val="bottom"/>
          </w:tcPr>
          <w:p w:rsidR="001706DB" w:rsidRDefault="001706DB" w:rsidP="00740CDE">
            <w:pPr>
              <w:ind w:left="120"/>
              <w:rPr>
                <w:sz w:val="20"/>
                <w:szCs w:val="20"/>
              </w:rPr>
            </w:pPr>
          </w:p>
        </w:tc>
        <w:tc>
          <w:tcPr>
            <w:tcW w:w="2920" w:type="dxa"/>
            <w:tcBorders>
              <w:right w:val="single" w:sz="8" w:space="0" w:color="auto"/>
            </w:tcBorders>
            <w:vAlign w:val="bottom"/>
          </w:tcPr>
          <w:p w:rsidR="001706DB" w:rsidRDefault="001706DB" w:rsidP="001706DB">
            <w:pPr>
              <w:ind w:left="100"/>
              <w:rPr>
                <w:sz w:val="20"/>
                <w:szCs w:val="20"/>
              </w:rPr>
            </w:pPr>
            <w:r>
              <w:rPr>
                <w:rFonts w:eastAsia="Times New Roman"/>
                <w:sz w:val="24"/>
                <w:szCs w:val="24"/>
              </w:rPr>
              <w:t>“Phiếu chấm bài”</w:t>
            </w:r>
          </w:p>
        </w:tc>
        <w:tc>
          <w:tcPr>
            <w:tcW w:w="1340" w:type="dxa"/>
            <w:tcBorders>
              <w:right w:val="single" w:sz="8" w:space="0" w:color="auto"/>
            </w:tcBorders>
            <w:vAlign w:val="bottom"/>
          </w:tcPr>
          <w:p w:rsidR="001706DB" w:rsidRDefault="001706DB" w:rsidP="00851454">
            <w:pPr>
              <w:rPr>
                <w:sz w:val="24"/>
                <w:szCs w:val="24"/>
              </w:rPr>
            </w:pPr>
          </w:p>
        </w:tc>
        <w:tc>
          <w:tcPr>
            <w:tcW w:w="2120" w:type="dxa"/>
            <w:tcBorders>
              <w:right w:val="single" w:sz="8" w:space="0" w:color="auto"/>
            </w:tcBorders>
            <w:vAlign w:val="bottom"/>
          </w:tcPr>
          <w:p w:rsidR="001706DB" w:rsidRDefault="001706DB" w:rsidP="001706DB">
            <w:pPr>
              <w:ind w:left="100"/>
              <w:rPr>
                <w:sz w:val="20"/>
                <w:szCs w:val="20"/>
              </w:rPr>
            </w:pPr>
            <w:r>
              <w:rPr>
                <w:rFonts w:eastAsia="Times New Roman"/>
                <w:sz w:val="24"/>
                <w:szCs w:val="24"/>
              </w:rPr>
              <w:t>diện “Phiếu chấm bài”</w:t>
            </w:r>
          </w:p>
        </w:tc>
      </w:tr>
      <w:tr w:rsidR="00851454" w:rsidTr="00851454">
        <w:trPr>
          <w:trHeight w:val="425"/>
        </w:trPr>
        <w:tc>
          <w:tcPr>
            <w:tcW w:w="2160" w:type="dxa"/>
            <w:tcBorders>
              <w:left w:val="single" w:sz="8" w:space="0" w:color="auto"/>
              <w:bottom w:val="single" w:sz="8" w:space="0" w:color="auto"/>
              <w:right w:val="single" w:sz="8" w:space="0" w:color="auto"/>
            </w:tcBorders>
            <w:vAlign w:val="bottom"/>
          </w:tcPr>
          <w:p w:rsidR="00851454" w:rsidRDefault="00851454" w:rsidP="00851454">
            <w:pPr>
              <w:rPr>
                <w:sz w:val="24"/>
                <w:szCs w:val="24"/>
              </w:rPr>
            </w:pPr>
          </w:p>
        </w:tc>
        <w:tc>
          <w:tcPr>
            <w:tcW w:w="2920" w:type="dxa"/>
            <w:tcBorders>
              <w:bottom w:val="single" w:sz="8" w:space="0" w:color="auto"/>
              <w:right w:val="single" w:sz="8" w:space="0" w:color="auto"/>
            </w:tcBorders>
            <w:vAlign w:val="bottom"/>
          </w:tcPr>
          <w:p w:rsidR="00851454" w:rsidRDefault="00851454" w:rsidP="00851454">
            <w:pPr>
              <w:rPr>
                <w:sz w:val="24"/>
                <w:szCs w:val="24"/>
              </w:rPr>
            </w:pPr>
          </w:p>
        </w:tc>
        <w:tc>
          <w:tcPr>
            <w:tcW w:w="1340" w:type="dxa"/>
            <w:tcBorders>
              <w:bottom w:val="single" w:sz="8" w:space="0" w:color="auto"/>
              <w:right w:val="single" w:sz="8" w:space="0" w:color="auto"/>
            </w:tcBorders>
            <w:vAlign w:val="bottom"/>
          </w:tcPr>
          <w:p w:rsidR="00851454" w:rsidRDefault="00851454" w:rsidP="00851454">
            <w:pPr>
              <w:rPr>
                <w:sz w:val="24"/>
                <w:szCs w:val="24"/>
              </w:rPr>
            </w:pPr>
          </w:p>
        </w:tc>
        <w:tc>
          <w:tcPr>
            <w:tcW w:w="2120" w:type="dxa"/>
            <w:tcBorders>
              <w:bottom w:val="single" w:sz="8" w:space="0" w:color="auto"/>
              <w:right w:val="single" w:sz="8" w:space="0" w:color="auto"/>
            </w:tcBorders>
            <w:vAlign w:val="bottom"/>
          </w:tcPr>
          <w:p w:rsidR="00851454" w:rsidRDefault="00851454" w:rsidP="00851454">
            <w:pPr>
              <w:rPr>
                <w:sz w:val="24"/>
                <w:szCs w:val="24"/>
              </w:rPr>
            </w:pPr>
          </w:p>
        </w:tc>
      </w:tr>
      <w:tr w:rsidR="001706DB" w:rsidTr="00851454">
        <w:trPr>
          <w:trHeight w:val="260"/>
        </w:trPr>
        <w:tc>
          <w:tcPr>
            <w:tcW w:w="2160" w:type="dxa"/>
            <w:tcBorders>
              <w:left w:val="single" w:sz="8" w:space="0" w:color="auto"/>
              <w:right w:val="single" w:sz="8" w:space="0" w:color="auto"/>
            </w:tcBorders>
            <w:vAlign w:val="bottom"/>
          </w:tcPr>
          <w:p w:rsidR="001706DB" w:rsidRDefault="001706DB" w:rsidP="001706DB">
            <w:pPr>
              <w:spacing w:line="260" w:lineRule="exact"/>
              <w:ind w:left="120"/>
              <w:rPr>
                <w:sz w:val="20"/>
                <w:szCs w:val="20"/>
              </w:rPr>
            </w:pPr>
            <w:r>
              <w:rPr>
                <w:rFonts w:eastAsia="Times New Roman"/>
                <w:sz w:val="24"/>
                <w:szCs w:val="24"/>
              </w:rPr>
              <w:t>EditText “Thông tin</w:t>
            </w:r>
          </w:p>
        </w:tc>
        <w:tc>
          <w:tcPr>
            <w:tcW w:w="2920" w:type="dxa"/>
            <w:tcBorders>
              <w:right w:val="single" w:sz="8" w:space="0" w:color="auto"/>
            </w:tcBorders>
            <w:vAlign w:val="bottom"/>
          </w:tcPr>
          <w:p w:rsidR="001706DB" w:rsidRDefault="001706DB" w:rsidP="00851454">
            <w:pPr>
              <w:spacing w:line="260" w:lineRule="exact"/>
              <w:ind w:left="100"/>
              <w:rPr>
                <w:sz w:val="20"/>
                <w:szCs w:val="20"/>
              </w:rPr>
            </w:pPr>
            <w:r>
              <w:rPr>
                <w:rFonts w:eastAsia="Times New Roman"/>
                <w:sz w:val="24"/>
                <w:szCs w:val="24"/>
              </w:rPr>
              <w:t>Chuyển sang giao diện</w:t>
            </w:r>
          </w:p>
        </w:tc>
        <w:tc>
          <w:tcPr>
            <w:tcW w:w="1340" w:type="dxa"/>
            <w:tcBorders>
              <w:right w:val="single" w:sz="8" w:space="0" w:color="auto"/>
            </w:tcBorders>
            <w:vAlign w:val="bottom"/>
          </w:tcPr>
          <w:p w:rsidR="001706DB" w:rsidRDefault="001706DB" w:rsidP="00851454">
            <w:pPr>
              <w:spacing w:line="260"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1706DB" w:rsidRDefault="001706DB" w:rsidP="00740CDE">
            <w:pPr>
              <w:spacing w:line="260" w:lineRule="exact"/>
              <w:ind w:left="100"/>
              <w:rPr>
                <w:sz w:val="20"/>
                <w:szCs w:val="20"/>
              </w:rPr>
            </w:pPr>
            <w:r>
              <w:rPr>
                <w:rFonts w:eastAsia="Times New Roman"/>
                <w:sz w:val="24"/>
                <w:szCs w:val="24"/>
              </w:rPr>
              <w:t>Chuyển sang giao diện</w:t>
            </w:r>
          </w:p>
        </w:tc>
      </w:tr>
      <w:tr w:rsidR="001706DB" w:rsidTr="00851454">
        <w:trPr>
          <w:trHeight w:val="276"/>
        </w:trPr>
        <w:tc>
          <w:tcPr>
            <w:tcW w:w="2160" w:type="dxa"/>
            <w:tcBorders>
              <w:left w:val="single" w:sz="8" w:space="0" w:color="auto"/>
              <w:right w:val="single" w:sz="8" w:space="0" w:color="auto"/>
            </w:tcBorders>
            <w:vAlign w:val="bottom"/>
          </w:tcPr>
          <w:p w:rsidR="001706DB" w:rsidRDefault="001706DB" w:rsidP="00740CDE">
            <w:pPr>
              <w:ind w:left="120"/>
              <w:rPr>
                <w:sz w:val="20"/>
                <w:szCs w:val="20"/>
              </w:rPr>
            </w:pPr>
            <w:r>
              <w:rPr>
                <w:rFonts w:eastAsia="Times New Roman"/>
                <w:sz w:val="24"/>
                <w:szCs w:val="24"/>
              </w:rPr>
              <w:t>chấm bài”</w:t>
            </w:r>
          </w:p>
        </w:tc>
        <w:tc>
          <w:tcPr>
            <w:tcW w:w="2920" w:type="dxa"/>
            <w:tcBorders>
              <w:right w:val="single" w:sz="8" w:space="0" w:color="auto"/>
            </w:tcBorders>
            <w:vAlign w:val="bottom"/>
          </w:tcPr>
          <w:p w:rsidR="001706DB" w:rsidRDefault="001706DB" w:rsidP="001706DB">
            <w:pPr>
              <w:ind w:left="100"/>
              <w:rPr>
                <w:sz w:val="20"/>
                <w:szCs w:val="20"/>
              </w:rPr>
            </w:pPr>
            <w:r>
              <w:rPr>
                <w:rFonts w:eastAsia="Times New Roman"/>
                <w:sz w:val="24"/>
                <w:szCs w:val="24"/>
              </w:rPr>
              <w:t>“thông tin chấm bài</w:t>
            </w:r>
          </w:p>
        </w:tc>
        <w:tc>
          <w:tcPr>
            <w:tcW w:w="1340" w:type="dxa"/>
            <w:tcBorders>
              <w:right w:val="single" w:sz="8" w:space="0" w:color="auto"/>
            </w:tcBorders>
            <w:vAlign w:val="bottom"/>
          </w:tcPr>
          <w:p w:rsidR="001706DB" w:rsidRDefault="001706DB" w:rsidP="00851454">
            <w:pPr>
              <w:rPr>
                <w:sz w:val="24"/>
                <w:szCs w:val="24"/>
              </w:rPr>
            </w:pPr>
          </w:p>
        </w:tc>
        <w:tc>
          <w:tcPr>
            <w:tcW w:w="2120" w:type="dxa"/>
            <w:tcBorders>
              <w:right w:val="single" w:sz="8" w:space="0" w:color="auto"/>
            </w:tcBorders>
            <w:vAlign w:val="bottom"/>
          </w:tcPr>
          <w:p w:rsidR="001706DB" w:rsidRDefault="001706DB" w:rsidP="00740CDE">
            <w:pPr>
              <w:ind w:left="100"/>
              <w:rPr>
                <w:sz w:val="20"/>
                <w:szCs w:val="20"/>
              </w:rPr>
            </w:pPr>
            <w:r>
              <w:rPr>
                <w:rFonts w:eastAsia="Times New Roman"/>
                <w:sz w:val="24"/>
                <w:szCs w:val="24"/>
              </w:rPr>
              <w:t>“thông tin chấm bài</w:t>
            </w:r>
          </w:p>
        </w:tc>
      </w:tr>
      <w:tr w:rsidR="001706DB" w:rsidTr="00851454">
        <w:trPr>
          <w:trHeight w:val="276"/>
        </w:trPr>
        <w:tc>
          <w:tcPr>
            <w:tcW w:w="2160" w:type="dxa"/>
            <w:tcBorders>
              <w:left w:val="single" w:sz="8" w:space="0" w:color="auto"/>
              <w:right w:val="single" w:sz="8" w:space="0" w:color="auto"/>
            </w:tcBorders>
            <w:vAlign w:val="bottom"/>
          </w:tcPr>
          <w:p w:rsidR="001706DB" w:rsidRDefault="001706DB" w:rsidP="00740CDE">
            <w:pPr>
              <w:spacing w:line="260" w:lineRule="exact"/>
              <w:ind w:left="120"/>
              <w:rPr>
                <w:sz w:val="20"/>
                <w:szCs w:val="20"/>
              </w:rPr>
            </w:pPr>
          </w:p>
        </w:tc>
        <w:tc>
          <w:tcPr>
            <w:tcW w:w="2920" w:type="dxa"/>
            <w:tcBorders>
              <w:right w:val="single" w:sz="8" w:space="0" w:color="auto"/>
            </w:tcBorders>
            <w:vAlign w:val="bottom"/>
          </w:tcPr>
          <w:p w:rsidR="001706DB" w:rsidRDefault="001706DB" w:rsidP="00851454">
            <w:pPr>
              <w:ind w:left="100"/>
              <w:rPr>
                <w:sz w:val="20"/>
                <w:szCs w:val="20"/>
              </w:rPr>
            </w:pPr>
            <w:r>
              <w:rPr>
                <w:rFonts w:eastAsia="Times New Roman"/>
                <w:sz w:val="24"/>
                <w:szCs w:val="24"/>
              </w:rPr>
              <w:t>”</w:t>
            </w:r>
          </w:p>
        </w:tc>
        <w:tc>
          <w:tcPr>
            <w:tcW w:w="1340" w:type="dxa"/>
            <w:tcBorders>
              <w:right w:val="single" w:sz="8" w:space="0" w:color="auto"/>
            </w:tcBorders>
            <w:vAlign w:val="bottom"/>
          </w:tcPr>
          <w:p w:rsidR="001706DB" w:rsidRDefault="001706DB" w:rsidP="00851454">
            <w:pPr>
              <w:rPr>
                <w:sz w:val="24"/>
                <w:szCs w:val="24"/>
              </w:rPr>
            </w:pPr>
          </w:p>
        </w:tc>
        <w:tc>
          <w:tcPr>
            <w:tcW w:w="2120" w:type="dxa"/>
            <w:tcBorders>
              <w:right w:val="single" w:sz="8" w:space="0" w:color="auto"/>
            </w:tcBorders>
            <w:vAlign w:val="bottom"/>
          </w:tcPr>
          <w:p w:rsidR="001706DB" w:rsidRDefault="001706DB" w:rsidP="00740CDE">
            <w:pPr>
              <w:ind w:left="100"/>
              <w:rPr>
                <w:sz w:val="20"/>
                <w:szCs w:val="20"/>
              </w:rPr>
            </w:pPr>
            <w:r>
              <w:rPr>
                <w:rFonts w:eastAsia="Times New Roman"/>
                <w:sz w:val="24"/>
                <w:szCs w:val="24"/>
              </w:rPr>
              <w:t>”</w:t>
            </w:r>
          </w:p>
        </w:tc>
      </w:tr>
      <w:tr w:rsidR="00851454" w:rsidTr="00851454">
        <w:trPr>
          <w:trHeight w:val="149"/>
        </w:trPr>
        <w:tc>
          <w:tcPr>
            <w:tcW w:w="2160" w:type="dxa"/>
            <w:tcBorders>
              <w:left w:val="single" w:sz="8" w:space="0" w:color="auto"/>
              <w:bottom w:val="single" w:sz="8" w:space="0" w:color="auto"/>
              <w:right w:val="single" w:sz="8" w:space="0" w:color="auto"/>
            </w:tcBorders>
            <w:vAlign w:val="bottom"/>
          </w:tcPr>
          <w:p w:rsidR="00851454" w:rsidRDefault="00851454" w:rsidP="00851454">
            <w:pPr>
              <w:rPr>
                <w:sz w:val="12"/>
                <w:szCs w:val="12"/>
              </w:rPr>
            </w:pPr>
          </w:p>
        </w:tc>
        <w:tc>
          <w:tcPr>
            <w:tcW w:w="2920" w:type="dxa"/>
            <w:tcBorders>
              <w:bottom w:val="single" w:sz="8" w:space="0" w:color="auto"/>
              <w:right w:val="single" w:sz="8" w:space="0" w:color="auto"/>
            </w:tcBorders>
            <w:vAlign w:val="bottom"/>
          </w:tcPr>
          <w:p w:rsidR="00851454" w:rsidRDefault="00851454" w:rsidP="00851454">
            <w:pPr>
              <w:rPr>
                <w:sz w:val="12"/>
                <w:szCs w:val="12"/>
              </w:rPr>
            </w:pPr>
          </w:p>
        </w:tc>
        <w:tc>
          <w:tcPr>
            <w:tcW w:w="1340" w:type="dxa"/>
            <w:tcBorders>
              <w:bottom w:val="single" w:sz="8" w:space="0" w:color="auto"/>
              <w:right w:val="single" w:sz="8" w:space="0" w:color="auto"/>
            </w:tcBorders>
            <w:vAlign w:val="bottom"/>
          </w:tcPr>
          <w:p w:rsidR="00851454" w:rsidRDefault="00851454" w:rsidP="00851454">
            <w:pPr>
              <w:rPr>
                <w:sz w:val="12"/>
                <w:szCs w:val="12"/>
              </w:rPr>
            </w:pPr>
          </w:p>
        </w:tc>
        <w:tc>
          <w:tcPr>
            <w:tcW w:w="2120" w:type="dxa"/>
            <w:tcBorders>
              <w:bottom w:val="single" w:sz="8" w:space="0" w:color="auto"/>
              <w:right w:val="single" w:sz="8" w:space="0" w:color="auto"/>
            </w:tcBorders>
            <w:vAlign w:val="bottom"/>
          </w:tcPr>
          <w:p w:rsidR="00851454" w:rsidRDefault="00851454" w:rsidP="00851454">
            <w:pPr>
              <w:rPr>
                <w:sz w:val="12"/>
                <w:szCs w:val="12"/>
              </w:rPr>
            </w:pPr>
          </w:p>
        </w:tc>
      </w:tr>
      <w:tr w:rsidR="001706DB" w:rsidTr="00851454">
        <w:trPr>
          <w:trHeight w:val="262"/>
        </w:trPr>
        <w:tc>
          <w:tcPr>
            <w:tcW w:w="2160" w:type="dxa"/>
            <w:tcBorders>
              <w:left w:val="single" w:sz="8" w:space="0" w:color="auto"/>
              <w:right w:val="single" w:sz="8" w:space="0" w:color="auto"/>
            </w:tcBorders>
            <w:vAlign w:val="bottom"/>
          </w:tcPr>
          <w:p w:rsidR="001706DB" w:rsidRDefault="001706DB" w:rsidP="001706DB">
            <w:pPr>
              <w:spacing w:line="260" w:lineRule="exact"/>
              <w:ind w:left="120"/>
              <w:rPr>
                <w:sz w:val="20"/>
                <w:szCs w:val="20"/>
              </w:rPr>
            </w:pPr>
            <w:r>
              <w:rPr>
                <w:rFonts w:eastAsia="Times New Roman"/>
                <w:sz w:val="24"/>
                <w:szCs w:val="24"/>
              </w:rPr>
              <w:t>EditText “Camera”</w:t>
            </w:r>
          </w:p>
        </w:tc>
        <w:tc>
          <w:tcPr>
            <w:tcW w:w="2920" w:type="dxa"/>
            <w:tcBorders>
              <w:right w:val="single" w:sz="8" w:space="0" w:color="auto"/>
            </w:tcBorders>
            <w:vAlign w:val="bottom"/>
          </w:tcPr>
          <w:p w:rsidR="001706DB" w:rsidRDefault="001706DB" w:rsidP="00851454">
            <w:pPr>
              <w:spacing w:line="262" w:lineRule="exact"/>
              <w:ind w:left="100"/>
              <w:rPr>
                <w:sz w:val="20"/>
                <w:szCs w:val="20"/>
              </w:rPr>
            </w:pPr>
            <w:r>
              <w:rPr>
                <w:rFonts w:eastAsia="Times New Roman"/>
                <w:sz w:val="24"/>
                <w:szCs w:val="24"/>
              </w:rPr>
              <w:t>Chuyển sang giao diện</w:t>
            </w:r>
          </w:p>
        </w:tc>
        <w:tc>
          <w:tcPr>
            <w:tcW w:w="1340" w:type="dxa"/>
            <w:tcBorders>
              <w:right w:val="single" w:sz="8" w:space="0" w:color="auto"/>
            </w:tcBorders>
            <w:vAlign w:val="bottom"/>
          </w:tcPr>
          <w:p w:rsidR="001706DB" w:rsidRDefault="001706DB" w:rsidP="00851454">
            <w:pPr>
              <w:spacing w:line="262"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1706DB" w:rsidRDefault="001706DB" w:rsidP="00851454">
            <w:pPr>
              <w:spacing w:line="262" w:lineRule="exact"/>
              <w:ind w:left="100"/>
              <w:rPr>
                <w:sz w:val="20"/>
                <w:szCs w:val="20"/>
              </w:rPr>
            </w:pPr>
            <w:r>
              <w:rPr>
                <w:rFonts w:eastAsia="Times New Roman"/>
                <w:sz w:val="24"/>
                <w:szCs w:val="24"/>
              </w:rPr>
              <w:t>Chuyển sang giao</w:t>
            </w:r>
          </w:p>
        </w:tc>
      </w:tr>
      <w:tr w:rsidR="001706DB" w:rsidTr="00851454">
        <w:trPr>
          <w:trHeight w:val="276"/>
        </w:trPr>
        <w:tc>
          <w:tcPr>
            <w:tcW w:w="2160" w:type="dxa"/>
            <w:tcBorders>
              <w:left w:val="single" w:sz="8" w:space="0" w:color="auto"/>
              <w:right w:val="single" w:sz="8" w:space="0" w:color="auto"/>
            </w:tcBorders>
            <w:vAlign w:val="bottom"/>
          </w:tcPr>
          <w:p w:rsidR="001706DB" w:rsidRDefault="001706DB" w:rsidP="001706DB">
            <w:pPr>
              <w:rPr>
                <w:sz w:val="20"/>
                <w:szCs w:val="20"/>
              </w:rPr>
            </w:pPr>
          </w:p>
        </w:tc>
        <w:tc>
          <w:tcPr>
            <w:tcW w:w="2920" w:type="dxa"/>
            <w:tcBorders>
              <w:right w:val="single" w:sz="8" w:space="0" w:color="auto"/>
            </w:tcBorders>
            <w:vAlign w:val="bottom"/>
          </w:tcPr>
          <w:p w:rsidR="001706DB" w:rsidRDefault="001706DB" w:rsidP="001706DB">
            <w:pPr>
              <w:ind w:left="100"/>
              <w:rPr>
                <w:sz w:val="20"/>
                <w:szCs w:val="20"/>
              </w:rPr>
            </w:pPr>
            <w:r>
              <w:rPr>
                <w:rFonts w:eastAsia="Times New Roman"/>
                <w:sz w:val="24"/>
                <w:szCs w:val="24"/>
              </w:rPr>
              <w:t>“Camera”</w:t>
            </w:r>
          </w:p>
        </w:tc>
        <w:tc>
          <w:tcPr>
            <w:tcW w:w="1340" w:type="dxa"/>
            <w:tcBorders>
              <w:right w:val="single" w:sz="8" w:space="0" w:color="auto"/>
            </w:tcBorders>
            <w:vAlign w:val="bottom"/>
          </w:tcPr>
          <w:p w:rsidR="001706DB" w:rsidRDefault="001706DB" w:rsidP="00851454">
            <w:pPr>
              <w:rPr>
                <w:sz w:val="24"/>
                <w:szCs w:val="24"/>
              </w:rPr>
            </w:pPr>
          </w:p>
        </w:tc>
        <w:tc>
          <w:tcPr>
            <w:tcW w:w="2120" w:type="dxa"/>
            <w:tcBorders>
              <w:right w:val="single" w:sz="8" w:space="0" w:color="auto"/>
            </w:tcBorders>
            <w:vAlign w:val="bottom"/>
          </w:tcPr>
          <w:p w:rsidR="001706DB" w:rsidRDefault="001706DB" w:rsidP="001706DB">
            <w:pPr>
              <w:ind w:left="100"/>
              <w:rPr>
                <w:sz w:val="20"/>
                <w:szCs w:val="20"/>
              </w:rPr>
            </w:pPr>
            <w:r>
              <w:rPr>
                <w:rFonts w:eastAsia="Times New Roman"/>
                <w:sz w:val="24"/>
                <w:szCs w:val="24"/>
              </w:rPr>
              <w:t>diện “Camera”</w:t>
            </w:r>
          </w:p>
        </w:tc>
      </w:tr>
      <w:tr w:rsidR="00851454" w:rsidTr="00851454">
        <w:trPr>
          <w:trHeight w:val="426"/>
        </w:trPr>
        <w:tc>
          <w:tcPr>
            <w:tcW w:w="2160" w:type="dxa"/>
            <w:tcBorders>
              <w:left w:val="single" w:sz="8" w:space="0" w:color="auto"/>
              <w:bottom w:val="single" w:sz="8" w:space="0" w:color="auto"/>
              <w:right w:val="single" w:sz="8" w:space="0" w:color="auto"/>
            </w:tcBorders>
            <w:vAlign w:val="bottom"/>
          </w:tcPr>
          <w:p w:rsidR="00851454" w:rsidRDefault="00851454" w:rsidP="00851454">
            <w:pPr>
              <w:rPr>
                <w:sz w:val="24"/>
                <w:szCs w:val="24"/>
              </w:rPr>
            </w:pPr>
          </w:p>
        </w:tc>
        <w:tc>
          <w:tcPr>
            <w:tcW w:w="2920" w:type="dxa"/>
            <w:tcBorders>
              <w:bottom w:val="single" w:sz="8" w:space="0" w:color="auto"/>
              <w:right w:val="single" w:sz="8" w:space="0" w:color="auto"/>
            </w:tcBorders>
            <w:vAlign w:val="bottom"/>
          </w:tcPr>
          <w:p w:rsidR="00851454" w:rsidRDefault="00851454" w:rsidP="00851454">
            <w:pPr>
              <w:rPr>
                <w:sz w:val="24"/>
                <w:szCs w:val="24"/>
              </w:rPr>
            </w:pPr>
          </w:p>
        </w:tc>
        <w:tc>
          <w:tcPr>
            <w:tcW w:w="1340" w:type="dxa"/>
            <w:tcBorders>
              <w:bottom w:val="single" w:sz="8" w:space="0" w:color="auto"/>
              <w:right w:val="single" w:sz="8" w:space="0" w:color="auto"/>
            </w:tcBorders>
            <w:vAlign w:val="bottom"/>
          </w:tcPr>
          <w:p w:rsidR="00851454" w:rsidRDefault="00851454" w:rsidP="00851454">
            <w:pPr>
              <w:rPr>
                <w:sz w:val="24"/>
                <w:szCs w:val="24"/>
              </w:rPr>
            </w:pPr>
          </w:p>
        </w:tc>
        <w:tc>
          <w:tcPr>
            <w:tcW w:w="2120" w:type="dxa"/>
            <w:tcBorders>
              <w:bottom w:val="single" w:sz="8" w:space="0" w:color="auto"/>
              <w:right w:val="single" w:sz="8" w:space="0" w:color="auto"/>
            </w:tcBorders>
            <w:vAlign w:val="bottom"/>
          </w:tcPr>
          <w:p w:rsidR="00851454" w:rsidRDefault="00851454" w:rsidP="00851454">
            <w:pPr>
              <w:rPr>
                <w:sz w:val="24"/>
                <w:szCs w:val="24"/>
              </w:rPr>
            </w:pPr>
          </w:p>
        </w:tc>
      </w:tr>
      <w:tr w:rsidR="001706DB" w:rsidTr="00851454">
        <w:trPr>
          <w:trHeight w:val="260"/>
        </w:trPr>
        <w:tc>
          <w:tcPr>
            <w:tcW w:w="2160" w:type="dxa"/>
            <w:tcBorders>
              <w:left w:val="single" w:sz="8" w:space="0" w:color="auto"/>
              <w:right w:val="single" w:sz="8" w:space="0" w:color="auto"/>
            </w:tcBorders>
            <w:vAlign w:val="bottom"/>
          </w:tcPr>
          <w:p w:rsidR="001706DB" w:rsidRDefault="001706DB" w:rsidP="00740CDE">
            <w:pPr>
              <w:spacing w:line="260" w:lineRule="exact"/>
              <w:ind w:left="120"/>
              <w:rPr>
                <w:sz w:val="20"/>
                <w:szCs w:val="20"/>
              </w:rPr>
            </w:pPr>
            <w:r>
              <w:rPr>
                <w:rFonts w:eastAsia="Times New Roman"/>
                <w:sz w:val="24"/>
                <w:szCs w:val="24"/>
              </w:rPr>
              <w:t>EditText “Thống</w:t>
            </w:r>
          </w:p>
        </w:tc>
        <w:tc>
          <w:tcPr>
            <w:tcW w:w="2920" w:type="dxa"/>
            <w:tcBorders>
              <w:right w:val="single" w:sz="8" w:space="0" w:color="auto"/>
            </w:tcBorders>
            <w:vAlign w:val="bottom"/>
          </w:tcPr>
          <w:p w:rsidR="001706DB" w:rsidRDefault="001706DB" w:rsidP="00851454">
            <w:pPr>
              <w:spacing w:line="260" w:lineRule="exact"/>
              <w:ind w:left="100"/>
              <w:rPr>
                <w:sz w:val="20"/>
                <w:szCs w:val="20"/>
              </w:rPr>
            </w:pPr>
            <w:r>
              <w:rPr>
                <w:rFonts w:eastAsia="Times New Roman"/>
                <w:sz w:val="24"/>
                <w:szCs w:val="24"/>
              </w:rPr>
              <w:t>Chuyển sang giao diện</w:t>
            </w:r>
          </w:p>
        </w:tc>
        <w:tc>
          <w:tcPr>
            <w:tcW w:w="1340" w:type="dxa"/>
            <w:tcBorders>
              <w:right w:val="single" w:sz="8" w:space="0" w:color="auto"/>
            </w:tcBorders>
            <w:vAlign w:val="bottom"/>
          </w:tcPr>
          <w:p w:rsidR="001706DB" w:rsidRDefault="001706DB" w:rsidP="00851454">
            <w:pPr>
              <w:spacing w:line="260"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1706DB" w:rsidRDefault="001706DB" w:rsidP="00851454">
            <w:pPr>
              <w:spacing w:line="260" w:lineRule="exact"/>
              <w:ind w:left="100"/>
              <w:rPr>
                <w:sz w:val="20"/>
                <w:szCs w:val="20"/>
              </w:rPr>
            </w:pPr>
            <w:r>
              <w:rPr>
                <w:rFonts w:eastAsia="Times New Roman"/>
                <w:sz w:val="24"/>
                <w:szCs w:val="24"/>
              </w:rPr>
              <w:t>Chuyển sang giao</w:t>
            </w:r>
          </w:p>
        </w:tc>
      </w:tr>
      <w:tr w:rsidR="001706DB" w:rsidTr="00851454">
        <w:trPr>
          <w:trHeight w:val="276"/>
        </w:trPr>
        <w:tc>
          <w:tcPr>
            <w:tcW w:w="2160" w:type="dxa"/>
            <w:tcBorders>
              <w:left w:val="single" w:sz="8" w:space="0" w:color="auto"/>
              <w:right w:val="single" w:sz="8" w:space="0" w:color="auto"/>
            </w:tcBorders>
            <w:vAlign w:val="bottom"/>
          </w:tcPr>
          <w:p w:rsidR="001706DB" w:rsidRDefault="001706DB" w:rsidP="00740CDE">
            <w:pPr>
              <w:ind w:left="120"/>
              <w:rPr>
                <w:sz w:val="20"/>
                <w:szCs w:val="20"/>
              </w:rPr>
            </w:pPr>
            <w:r>
              <w:rPr>
                <w:rFonts w:eastAsia="Times New Roman"/>
                <w:sz w:val="24"/>
                <w:szCs w:val="24"/>
              </w:rPr>
              <w:t>kê”</w:t>
            </w:r>
          </w:p>
        </w:tc>
        <w:tc>
          <w:tcPr>
            <w:tcW w:w="2920" w:type="dxa"/>
            <w:tcBorders>
              <w:right w:val="single" w:sz="8" w:space="0" w:color="auto"/>
            </w:tcBorders>
            <w:vAlign w:val="bottom"/>
          </w:tcPr>
          <w:p w:rsidR="001706DB" w:rsidRDefault="001706DB" w:rsidP="001706DB">
            <w:pPr>
              <w:ind w:left="100"/>
              <w:rPr>
                <w:sz w:val="20"/>
                <w:szCs w:val="20"/>
              </w:rPr>
            </w:pPr>
            <w:r>
              <w:rPr>
                <w:rFonts w:eastAsia="Times New Roman"/>
                <w:sz w:val="24"/>
                <w:szCs w:val="24"/>
              </w:rPr>
              <w:t>“Thống kê”</w:t>
            </w:r>
          </w:p>
        </w:tc>
        <w:tc>
          <w:tcPr>
            <w:tcW w:w="1340" w:type="dxa"/>
            <w:tcBorders>
              <w:right w:val="single" w:sz="8" w:space="0" w:color="auto"/>
            </w:tcBorders>
            <w:vAlign w:val="bottom"/>
          </w:tcPr>
          <w:p w:rsidR="001706DB" w:rsidRDefault="001706DB" w:rsidP="00851454">
            <w:pPr>
              <w:rPr>
                <w:sz w:val="24"/>
                <w:szCs w:val="24"/>
              </w:rPr>
            </w:pPr>
          </w:p>
        </w:tc>
        <w:tc>
          <w:tcPr>
            <w:tcW w:w="2120" w:type="dxa"/>
            <w:tcBorders>
              <w:right w:val="single" w:sz="8" w:space="0" w:color="auto"/>
            </w:tcBorders>
            <w:vAlign w:val="bottom"/>
          </w:tcPr>
          <w:p w:rsidR="001706DB" w:rsidRDefault="001706DB" w:rsidP="001706DB">
            <w:pPr>
              <w:ind w:left="100"/>
              <w:rPr>
                <w:sz w:val="20"/>
                <w:szCs w:val="20"/>
              </w:rPr>
            </w:pPr>
            <w:r>
              <w:rPr>
                <w:rFonts w:eastAsia="Times New Roman"/>
                <w:sz w:val="24"/>
                <w:szCs w:val="24"/>
              </w:rPr>
              <w:t>diện “Thống kê”</w:t>
            </w:r>
          </w:p>
        </w:tc>
      </w:tr>
      <w:tr w:rsidR="001706DB" w:rsidTr="00851454">
        <w:trPr>
          <w:trHeight w:val="276"/>
        </w:trPr>
        <w:tc>
          <w:tcPr>
            <w:tcW w:w="2160" w:type="dxa"/>
            <w:tcBorders>
              <w:left w:val="single" w:sz="8" w:space="0" w:color="auto"/>
              <w:right w:val="single" w:sz="8" w:space="0" w:color="auto"/>
            </w:tcBorders>
            <w:vAlign w:val="bottom"/>
          </w:tcPr>
          <w:p w:rsidR="001706DB" w:rsidRDefault="001706DB" w:rsidP="00740CDE">
            <w:pPr>
              <w:spacing w:line="260" w:lineRule="exact"/>
              <w:ind w:left="120"/>
              <w:rPr>
                <w:sz w:val="20"/>
                <w:szCs w:val="20"/>
              </w:rPr>
            </w:pPr>
          </w:p>
        </w:tc>
        <w:tc>
          <w:tcPr>
            <w:tcW w:w="2920" w:type="dxa"/>
            <w:tcBorders>
              <w:right w:val="single" w:sz="8" w:space="0" w:color="auto"/>
            </w:tcBorders>
            <w:vAlign w:val="bottom"/>
          </w:tcPr>
          <w:p w:rsidR="001706DB" w:rsidRDefault="001706DB" w:rsidP="00851454">
            <w:pPr>
              <w:rPr>
                <w:sz w:val="24"/>
                <w:szCs w:val="24"/>
              </w:rPr>
            </w:pPr>
          </w:p>
        </w:tc>
        <w:tc>
          <w:tcPr>
            <w:tcW w:w="1340" w:type="dxa"/>
            <w:tcBorders>
              <w:right w:val="single" w:sz="8" w:space="0" w:color="auto"/>
            </w:tcBorders>
            <w:vAlign w:val="bottom"/>
          </w:tcPr>
          <w:p w:rsidR="001706DB" w:rsidRDefault="001706DB" w:rsidP="00851454">
            <w:pPr>
              <w:rPr>
                <w:sz w:val="24"/>
                <w:szCs w:val="24"/>
              </w:rPr>
            </w:pPr>
          </w:p>
        </w:tc>
        <w:tc>
          <w:tcPr>
            <w:tcW w:w="2120" w:type="dxa"/>
            <w:tcBorders>
              <w:right w:val="single" w:sz="8" w:space="0" w:color="auto"/>
            </w:tcBorders>
            <w:vAlign w:val="bottom"/>
          </w:tcPr>
          <w:p w:rsidR="001706DB" w:rsidRDefault="001706DB" w:rsidP="00851454">
            <w:pPr>
              <w:rPr>
                <w:sz w:val="24"/>
                <w:szCs w:val="24"/>
              </w:rPr>
            </w:pPr>
          </w:p>
        </w:tc>
      </w:tr>
      <w:tr w:rsidR="00851454" w:rsidTr="00851454">
        <w:trPr>
          <w:trHeight w:val="149"/>
        </w:trPr>
        <w:tc>
          <w:tcPr>
            <w:tcW w:w="2160" w:type="dxa"/>
            <w:tcBorders>
              <w:left w:val="single" w:sz="8" w:space="0" w:color="auto"/>
              <w:bottom w:val="single" w:sz="8" w:space="0" w:color="auto"/>
              <w:right w:val="single" w:sz="8" w:space="0" w:color="auto"/>
            </w:tcBorders>
            <w:vAlign w:val="bottom"/>
          </w:tcPr>
          <w:p w:rsidR="00851454" w:rsidRDefault="00851454" w:rsidP="00851454">
            <w:pPr>
              <w:rPr>
                <w:sz w:val="12"/>
                <w:szCs w:val="12"/>
              </w:rPr>
            </w:pPr>
          </w:p>
        </w:tc>
        <w:tc>
          <w:tcPr>
            <w:tcW w:w="2920" w:type="dxa"/>
            <w:tcBorders>
              <w:bottom w:val="single" w:sz="8" w:space="0" w:color="auto"/>
              <w:right w:val="single" w:sz="8" w:space="0" w:color="auto"/>
            </w:tcBorders>
            <w:vAlign w:val="bottom"/>
          </w:tcPr>
          <w:p w:rsidR="00851454" w:rsidRDefault="00851454" w:rsidP="00851454">
            <w:pPr>
              <w:rPr>
                <w:sz w:val="12"/>
                <w:szCs w:val="12"/>
              </w:rPr>
            </w:pPr>
          </w:p>
        </w:tc>
        <w:tc>
          <w:tcPr>
            <w:tcW w:w="1340" w:type="dxa"/>
            <w:tcBorders>
              <w:bottom w:val="single" w:sz="8" w:space="0" w:color="auto"/>
              <w:right w:val="single" w:sz="8" w:space="0" w:color="auto"/>
            </w:tcBorders>
            <w:vAlign w:val="bottom"/>
          </w:tcPr>
          <w:p w:rsidR="00851454" w:rsidRDefault="00851454" w:rsidP="00851454">
            <w:pPr>
              <w:rPr>
                <w:sz w:val="12"/>
                <w:szCs w:val="12"/>
              </w:rPr>
            </w:pPr>
          </w:p>
        </w:tc>
        <w:tc>
          <w:tcPr>
            <w:tcW w:w="2120" w:type="dxa"/>
            <w:tcBorders>
              <w:bottom w:val="single" w:sz="8" w:space="0" w:color="auto"/>
              <w:right w:val="single" w:sz="8" w:space="0" w:color="auto"/>
            </w:tcBorders>
            <w:vAlign w:val="bottom"/>
          </w:tcPr>
          <w:p w:rsidR="00851454" w:rsidRDefault="00851454" w:rsidP="00851454">
            <w:pPr>
              <w:rPr>
                <w:sz w:val="12"/>
                <w:szCs w:val="12"/>
              </w:rPr>
            </w:pPr>
          </w:p>
        </w:tc>
      </w:tr>
    </w:tbl>
    <w:p w:rsidR="00851454" w:rsidRDefault="00851454" w:rsidP="00851454">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301"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935A9D" w:rsidRDefault="00935A9D">
      <w:pPr>
        <w:spacing w:line="200" w:lineRule="exact"/>
        <w:rPr>
          <w:sz w:val="20"/>
          <w:szCs w:val="20"/>
        </w:rPr>
      </w:pPr>
    </w:p>
    <w:p w:rsidR="00935A9D" w:rsidRDefault="00935A9D">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F53A06" w:rsidRDefault="00F53A06" w:rsidP="00F53A06">
      <w:pPr>
        <w:spacing w:line="200" w:lineRule="exact"/>
        <w:rPr>
          <w:rFonts w:ascii="Calibri" w:eastAsia="Calibri" w:hAnsi="Calibri" w:cs="Calibri"/>
        </w:rPr>
      </w:pPr>
      <w:bookmarkStart w:id="15" w:name="page10"/>
      <w:bookmarkEnd w:id="15"/>
    </w:p>
    <w:p w:rsidR="00C85332" w:rsidRDefault="00C85332"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390" w:lineRule="exact"/>
        <w:rPr>
          <w:sz w:val="20"/>
          <w:szCs w:val="20"/>
        </w:rPr>
      </w:pPr>
    </w:p>
    <w:p w:rsidR="00F53A06" w:rsidRDefault="00F53A06" w:rsidP="00F53A06">
      <w:pPr>
        <w:ind w:left="420"/>
        <w:rPr>
          <w:sz w:val="20"/>
          <w:szCs w:val="20"/>
        </w:rPr>
      </w:pPr>
      <w:r>
        <w:rPr>
          <w:rFonts w:eastAsia="Times New Roman"/>
          <w:b/>
          <w:bCs/>
          <w:sz w:val="24"/>
          <w:szCs w:val="24"/>
        </w:rPr>
        <w:t xml:space="preserve">c. Chức năng #3: Màn hình giao diện 3 </w:t>
      </w:r>
    </w:p>
    <w:p w:rsidR="00F53A06" w:rsidRDefault="00F53A06" w:rsidP="00F53A06">
      <w:pPr>
        <w:spacing w:line="221" w:lineRule="exact"/>
        <w:rPr>
          <w:sz w:val="20"/>
          <w:szCs w:val="20"/>
        </w:rPr>
      </w:pPr>
    </w:p>
    <w:p w:rsidR="00F53A06" w:rsidRDefault="00F53A06" w:rsidP="00F53A06">
      <w:pPr>
        <w:numPr>
          <w:ilvl w:val="0"/>
          <w:numId w:val="8"/>
        </w:numPr>
        <w:tabs>
          <w:tab w:val="left" w:pos="1080"/>
        </w:tabs>
        <w:ind w:left="1080" w:hanging="360"/>
        <w:rPr>
          <w:rFonts w:ascii="Courier New" w:eastAsia="Courier New" w:hAnsi="Courier New" w:cs="Courier New"/>
          <w:sz w:val="24"/>
          <w:szCs w:val="24"/>
        </w:rPr>
      </w:pPr>
      <w:r>
        <w:rPr>
          <w:rFonts w:eastAsia="Times New Roman"/>
          <w:b/>
          <w:bCs/>
          <w:sz w:val="24"/>
          <w:szCs w:val="24"/>
        </w:rPr>
        <w:t>Màn hình giáo viên</w:t>
      </w:r>
      <w:r w:rsidR="0085611D">
        <w:rPr>
          <w:rFonts w:eastAsia="Times New Roman"/>
          <w:b/>
          <w:bCs/>
          <w:sz w:val="24"/>
          <w:szCs w:val="24"/>
        </w:rPr>
        <w:t>, Môn học, Phiếu chấm bài, thông tin chấm bài</w:t>
      </w:r>
    </w:p>
    <w:p w:rsidR="00F53A06" w:rsidRDefault="00F53A06" w:rsidP="00F53A06">
      <w:pPr>
        <w:spacing w:line="20" w:lineRule="exact"/>
        <w:rPr>
          <w:sz w:val="20"/>
          <w:szCs w:val="20"/>
        </w:rPr>
      </w:pPr>
    </w:p>
    <w:p w:rsidR="00F53A06" w:rsidRDefault="00F53A06" w:rsidP="00F53A06">
      <w:pPr>
        <w:spacing w:line="200" w:lineRule="exact"/>
        <w:rPr>
          <w:sz w:val="20"/>
          <w:szCs w:val="20"/>
        </w:rPr>
      </w:pPr>
    </w:p>
    <w:p w:rsidR="00F53A06" w:rsidRDefault="00C85332" w:rsidP="00F53A06">
      <w:pPr>
        <w:spacing w:line="200" w:lineRule="exact"/>
        <w:rPr>
          <w:sz w:val="20"/>
          <w:szCs w:val="20"/>
        </w:rPr>
      </w:pPr>
      <w:r>
        <w:rPr>
          <w:noProof/>
          <w:sz w:val="20"/>
          <w:szCs w:val="20"/>
        </w:rPr>
        <w:drawing>
          <wp:anchor distT="0" distB="0" distL="114300" distR="114300" simplePos="0" relativeHeight="251691520" behindDoc="0" locked="0" layoutInCell="1" allowOverlap="1" wp14:anchorId="33AA1A05" wp14:editId="1FB4EF7C">
            <wp:simplePos x="0" y="0"/>
            <wp:positionH relativeFrom="column">
              <wp:posOffset>719386</wp:posOffset>
            </wp:positionH>
            <wp:positionV relativeFrom="paragraph">
              <wp:posOffset>70982</wp:posOffset>
            </wp:positionV>
            <wp:extent cx="4539052" cy="6188451"/>
            <wp:effectExtent l="0" t="0" r="0" b="317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811-024336_QuanLyChamThi.jpg"/>
                    <pic:cNvPicPr/>
                  </pic:nvPicPr>
                  <pic:blipFill>
                    <a:blip r:embed="rId22">
                      <a:extLst>
                        <a:ext uri="{28A0092B-C50C-407E-A947-70E740481C1C}">
                          <a14:useLocalDpi xmlns:a14="http://schemas.microsoft.com/office/drawing/2010/main" val="0"/>
                        </a:ext>
                      </a:extLst>
                    </a:blip>
                    <a:stretch>
                      <a:fillRect/>
                    </a:stretch>
                  </pic:blipFill>
                  <pic:spPr>
                    <a:xfrm>
                      <a:off x="0" y="0"/>
                      <a:ext cx="4539615" cy="6189218"/>
                    </a:xfrm>
                    <a:prstGeom prst="rect">
                      <a:avLst/>
                    </a:prstGeom>
                  </pic:spPr>
                </pic:pic>
              </a:graphicData>
            </a:graphic>
            <wp14:sizeRelH relativeFrom="page">
              <wp14:pctWidth>0</wp14:pctWidth>
            </wp14:sizeRelH>
            <wp14:sizeRelV relativeFrom="page">
              <wp14:pctHeight>0</wp14:pctHeight>
            </wp14:sizeRelV>
          </wp:anchor>
        </w:drawing>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40" w:lineRule="exact"/>
        <w:rPr>
          <w:sz w:val="20"/>
          <w:szCs w:val="20"/>
        </w:rPr>
      </w:pPr>
    </w:p>
    <w:p w:rsidR="00F53A06" w:rsidRDefault="00F53A06" w:rsidP="00F53A06">
      <w:pPr>
        <w:jc w:val="center"/>
        <w:rPr>
          <w:sz w:val="20"/>
          <w:szCs w:val="20"/>
        </w:rPr>
      </w:pPr>
      <w:r>
        <w:rPr>
          <w:rFonts w:eastAsia="Times New Roman"/>
          <w:b/>
          <w:bCs/>
          <w:color w:val="4F81BD"/>
          <w:sz w:val="18"/>
          <w:szCs w:val="18"/>
        </w:rPr>
        <w:t>Hình 1 Màn hình giáo viên</w:t>
      </w:r>
      <w:r w:rsidR="0085611D">
        <w:rPr>
          <w:rFonts w:eastAsia="Times New Roman"/>
          <w:b/>
          <w:bCs/>
          <w:color w:val="4F81BD"/>
          <w:sz w:val="18"/>
          <w:szCs w:val="18"/>
        </w:rPr>
        <w:t>( 3 màn hình còn lại giống với nhau)</w:t>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53" w:lineRule="exact"/>
        <w:rPr>
          <w:sz w:val="20"/>
          <w:szCs w:val="20"/>
        </w:rPr>
      </w:pPr>
      <w:bookmarkStart w:id="16" w:name="page12"/>
      <w:bookmarkEnd w:id="16"/>
    </w:p>
    <w:p w:rsidR="00C85332" w:rsidRDefault="00C85332" w:rsidP="00F53A06">
      <w:pPr>
        <w:spacing w:line="253" w:lineRule="exact"/>
        <w:rPr>
          <w:sz w:val="20"/>
          <w:szCs w:val="20"/>
        </w:rPr>
      </w:pPr>
    </w:p>
    <w:p w:rsidR="00C85332" w:rsidRDefault="00C85332" w:rsidP="00F53A06">
      <w:pPr>
        <w:spacing w:line="253" w:lineRule="exact"/>
        <w:rPr>
          <w:sz w:val="20"/>
          <w:szCs w:val="20"/>
        </w:rPr>
      </w:pPr>
    </w:p>
    <w:p w:rsidR="00C85332" w:rsidRDefault="00C85332" w:rsidP="00F53A06">
      <w:pPr>
        <w:spacing w:line="253" w:lineRule="exact"/>
        <w:rPr>
          <w:sz w:val="20"/>
          <w:szCs w:val="20"/>
        </w:rPr>
      </w:pPr>
    </w:p>
    <w:p w:rsidR="00C85332" w:rsidRDefault="00C85332" w:rsidP="00F53A06">
      <w:pPr>
        <w:spacing w:line="253" w:lineRule="exact"/>
        <w:rPr>
          <w:sz w:val="20"/>
          <w:szCs w:val="20"/>
        </w:rPr>
      </w:pPr>
    </w:p>
    <w:p w:rsidR="00C85332" w:rsidRDefault="00C85332" w:rsidP="00F53A06">
      <w:pPr>
        <w:spacing w:line="253" w:lineRule="exact"/>
        <w:rPr>
          <w:sz w:val="20"/>
          <w:szCs w:val="20"/>
        </w:rPr>
      </w:pPr>
    </w:p>
    <w:p w:rsidR="00C85332" w:rsidRDefault="00C85332" w:rsidP="00F53A06">
      <w:pPr>
        <w:spacing w:line="253" w:lineRule="exact"/>
        <w:rPr>
          <w:sz w:val="20"/>
          <w:szCs w:val="20"/>
        </w:rPr>
      </w:pPr>
    </w:p>
    <w:p w:rsidR="00C85332" w:rsidRDefault="00C85332" w:rsidP="00F53A06">
      <w:pPr>
        <w:spacing w:line="253" w:lineRule="exact"/>
        <w:rPr>
          <w:sz w:val="20"/>
          <w:szCs w:val="20"/>
        </w:rPr>
      </w:pPr>
    </w:p>
    <w:p w:rsidR="00C85332" w:rsidRDefault="00C85332" w:rsidP="00F53A06">
      <w:pPr>
        <w:spacing w:line="253" w:lineRule="exact"/>
        <w:rPr>
          <w:sz w:val="20"/>
          <w:szCs w:val="20"/>
        </w:rPr>
      </w:pPr>
    </w:p>
    <w:p w:rsidR="00C85332" w:rsidRDefault="00C85332" w:rsidP="00F53A06">
      <w:pPr>
        <w:spacing w:line="253" w:lineRule="exact"/>
        <w:rPr>
          <w:sz w:val="20"/>
          <w:szCs w:val="20"/>
        </w:rPr>
      </w:pPr>
    </w:p>
    <w:p w:rsidR="00C85332" w:rsidRDefault="00C85332" w:rsidP="00F53A06">
      <w:pPr>
        <w:spacing w:line="253" w:lineRule="exact"/>
        <w:rPr>
          <w:sz w:val="20"/>
          <w:szCs w:val="20"/>
        </w:rPr>
      </w:pPr>
    </w:p>
    <w:p w:rsidR="00C85332" w:rsidRDefault="00C85332" w:rsidP="00F53A06">
      <w:pPr>
        <w:spacing w:line="253" w:lineRule="exact"/>
        <w:rPr>
          <w:sz w:val="20"/>
          <w:szCs w:val="20"/>
        </w:rPr>
      </w:pPr>
    </w:p>
    <w:p w:rsidR="00C85332" w:rsidRDefault="00C85332" w:rsidP="00F53A06">
      <w:pPr>
        <w:spacing w:line="253" w:lineRule="exact"/>
        <w:rPr>
          <w:sz w:val="20"/>
          <w:szCs w:val="20"/>
        </w:rPr>
      </w:pPr>
    </w:p>
    <w:p w:rsidR="00F53A06" w:rsidRDefault="00F53A06" w:rsidP="00F53A06">
      <w:pPr>
        <w:numPr>
          <w:ilvl w:val="0"/>
          <w:numId w:val="9"/>
        </w:numPr>
        <w:tabs>
          <w:tab w:val="left" w:pos="1200"/>
        </w:tabs>
        <w:ind w:left="1200" w:hanging="360"/>
        <w:rPr>
          <w:rFonts w:ascii="Courier New" w:eastAsia="Courier New" w:hAnsi="Courier New" w:cs="Courier New"/>
          <w:sz w:val="24"/>
          <w:szCs w:val="24"/>
        </w:rPr>
      </w:pPr>
      <w:r>
        <w:rPr>
          <w:rFonts w:eastAsia="Times New Roman"/>
          <w:b/>
          <w:bCs/>
          <w:sz w:val="24"/>
          <w:szCs w:val="24"/>
        </w:rPr>
        <w:t>Yêu cầu chức năng</w:t>
      </w:r>
    </w:p>
    <w:p w:rsidR="00F53A06" w:rsidRDefault="00F53A06" w:rsidP="00F53A06">
      <w:pPr>
        <w:spacing w:line="22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160"/>
        <w:gridCol w:w="2920"/>
        <w:gridCol w:w="1340"/>
        <w:gridCol w:w="2120"/>
      </w:tblGrid>
      <w:tr w:rsidR="00F53A06" w:rsidTr="00740CDE">
        <w:trPr>
          <w:trHeight w:val="345"/>
        </w:trPr>
        <w:tc>
          <w:tcPr>
            <w:tcW w:w="2160" w:type="dxa"/>
            <w:tcBorders>
              <w:top w:val="single" w:sz="8" w:space="0" w:color="auto"/>
              <w:left w:val="single" w:sz="8" w:space="0" w:color="auto"/>
              <w:bottom w:val="single" w:sz="8" w:space="0" w:color="7F7F7F"/>
              <w:right w:val="single" w:sz="8" w:space="0" w:color="auto"/>
            </w:tcBorders>
            <w:shd w:val="clear" w:color="auto" w:fill="7F7F7F"/>
            <w:vAlign w:val="bottom"/>
          </w:tcPr>
          <w:p w:rsidR="00F53A06" w:rsidRDefault="00F53A06" w:rsidP="00740CDE">
            <w:pPr>
              <w:ind w:left="720"/>
              <w:rPr>
                <w:sz w:val="20"/>
                <w:szCs w:val="20"/>
              </w:rPr>
            </w:pPr>
            <w:r>
              <w:rPr>
                <w:rFonts w:eastAsia="Times New Roman"/>
                <w:color w:val="FFFFFF"/>
                <w:sz w:val="24"/>
                <w:szCs w:val="24"/>
              </w:rPr>
              <w:t>Tiêu đề</w:t>
            </w:r>
          </w:p>
        </w:tc>
        <w:tc>
          <w:tcPr>
            <w:tcW w:w="2920" w:type="dxa"/>
            <w:tcBorders>
              <w:top w:val="single" w:sz="8" w:space="0" w:color="auto"/>
              <w:bottom w:val="single" w:sz="8" w:space="0" w:color="7F7F7F"/>
              <w:right w:val="single" w:sz="8" w:space="0" w:color="auto"/>
            </w:tcBorders>
            <w:shd w:val="clear" w:color="auto" w:fill="7F7F7F"/>
            <w:vAlign w:val="bottom"/>
          </w:tcPr>
          <w:p w:rsidR="00F53A06" w:rsidRDefault="00F53A06" w:rsidP="00740CDE">
            <w:pPr>
              <w:ind w:left="1160"/>
              <w:rPr>
                <w:sz w:val="20"/>
                <w:szCs w:val="20"/>
              </w:rPr>
            </w:pPr>
            <w:r>
              <w:rPr>
                <w:rFonts w:eastAsia="Times New Roman"/>
                <w:color w:val="FFFFFF"/>
                <w:sz w:val="24"/>
                <w:szCs w:val="24"/>
              </w:rPr>
              <w:t>Mô tả</w:t>
            </w:r>
          </w:p>
        </w:tc>
        <w:tc>
          <w:tcPr>
            <w:tcW w:w="1340" w:type="dxa"/>
            <w:tcBorders>
              <w:top w:val="single" w:sz="8" w:space="0" w:color="auto"/>
              <w:bottom w:val="single" w:sz="8" w:space="0" w:color="7F7F7F"/>
              <w:right w:val="single" w:sz="8" w:space="0" w:color="auto"/>
            </w:tcBorders>
            <w:shd w:val="clear" w:color="auto" w:fill="7F7F7F"/>
            <w:vAlign w:val="bottom"/>
          </w:tcPr>
          <w:p w:rsidR="00F53A06" w:rsidRDefault="00F53A06" w:rsidP="00740CDE">
            <w:pPr>
              <w:ind w:left="220"/>
              <w:rPr>
                <w:sz w:val="20"/>
                <w:szCs w:val="20"/>
              </w:rPr>
            </w:pPr>
            <w:r>
              <w:rPr>
                <w:rFonts w:eastAsia="Times New Roman"/>
                <w:color w:val="FFFFFF"/>
                <w:sz w:val="24"/>
                <w:szCs w:val="24"/>
              </w:rPr>
              <w:t>Qui trình</w:t>
            </w:r>
          </w:p>
        </w:tc>
        <w:tc>
          <w:tcPr>
            <w:tcW w:w="2120" w:type="dxa"/>
            <w:tcBorders>
              <w:top w:val="single" w:sz="8" w:space="0" w:color="auto"/>
              <w:bottom w:val="single" w:sz="8" w:space="0" w:color="7F7F7F"/>
              <w:right w:val="single" w:sz="8" w:space="0" w:color="auto"/>
            </w:tcBorders>
            <w:shd w:val="clear" w:color="auto" w:fill="7F7F7F"/>
            <w:vAlign w:val="bottom"/>
          </w:tcPr>
          <w:p w:rsidR="00F53A06" w:rsidRDefault="00F53A06" w:rsidP="00740CDE">
            <w:pPr>
              <w:ind w:left="680"/>
              <w:rPr>
                <w:sz w:val="20"/>
                <w:szCs w:val="20"/>
              </w:rPr>
            </w:pPr>
            <w:r>
              <w:rPr>
                <w:rFonts w:eastAsia="Times New Roman"/>
                <w:color w:val="FFFFFF"/>
                <w:sz w:val="24"/>
                <w:szCs w:val="24"/>
              </w:rPr>
              <w:t>Kết quả</w:t>
            </w:r>
          </w:p>
        </w:tc>
      </w:tr>
      <w:tr w:rsidR="00F53A06" w:rsidTr="00740CDE">
        <w:trPr>
          <w:trHeight w:val="260"/>
        </w:trPr>
        <w:tc>
          <w:tcPr>
            <w:tcW w:w="2160" w:type="dxa"/>
            <w:tcBorders>
              <w:top w:val="single" w:sz="8" w:space="0" w:color="auto"/>
              <w:left w:val="single" w:sz="8" w:space="0" w:color="auto"/>
              <w:right w:val="single" w:sz="8" w:space="0" w:color="auto"/>
            </w:tcBorders>
            <w:vAlign w:val="bottom"/>
          </w:tcPr>
          <w:p w:rsidR="00F53A06" w:rsidRDefault="00F53A06" w:rsidP="00740CDE">
            <w:pPr>
              <w:spacing w:line="260" w:lineRule="exact"/>
              <w:ind w:left="120"/>
              <w:rPr>
                <w:sz w:val="20"/>
                <w:szCs w:val="20"/>
              </w:rPr>
            </w:pPr>
            <w:r>
              <w:rPr>
                <w:rFonts w:eastAsia="Times New Roman"/>
                <w:sz w:val="24"/>
                <w:szCs w:val="24"/>
              </w:rPr>
              <w:t>Màn hình giáo viên</w:t>
            </w:r>
          </w:p>
        </w:tc>
        <w:tc>
          <w:tcPr>
            <w:tcW w:w="2920" w:type="dxa"/>
            <w:tcBorders>
              <w:top w:val="single" w:sz="8" w:space="0" w:color="auto"/>
              <w:right w:val="single" w:sz="8" w:space="0" w:color="auto"/>
            </w:tcBorders>
            <w:vAlign w:val="bottom"/>
          </w:tcPr>
          <w:p w:rsidR="00F53A06" w:rsidRDefault="00F53A06" w:rsidP="00740CDE">
            <w:pPr>
              <w:spacing w:line="260" w:lineRule="exact"/>
              <w:ind w:left="100"/>
              <w:rPr>
                <w:sz w:val="20"/>
                <w:szCs w:val="20"/>
              </w:rPr>
            </w:pPr>
            <w:r>
              <w:rPr>
                <w:rFonts w:eastAsia="Times New Roman"/>
                <w:sz w:val="24"/>
                <w:szCs w:val="24"/>
              </w:rPr>
              <w:t>Màn hình chính có:</w:t>
            </w:r>
          </w:p>
        </w:tc>
        <w:tc>
          <w:tcPr>
            <w:tcW w:w="1340" w:type="dxa"/>
            <w:tcBorders>
              <w:top w:val="single" w:sz="8" w:space="0" w:color="auto"/>
              <w:right w:val="single" w:sz="8" w:space="0" w:color="auto"/>
            </w:tcBorders>
            <w:vAlign w:val="bottom"/>
          </w:tcPr>
          <w:p w:rsidR="00F53A06" w:rsidRDefault="00F53A06" w:rsidP="00740CDE">
            <w:pPr>
              <w:spacing w:line="260" w:lineRule="exact"/>
              <w:ind w:left="100"/>
              <w:rPr>
                <w:sz w:val="20"/>
                <w:szCs w:val="20"/>
              </w:rPr>
            </w:pPr>
            <w:r>
              <w:rPr>
                <w:rFonts w:eastAsia="Times New Roman"/>
                <w:sz w:val="24"/>
                <w:szCs w:val="24"/>
              </w:rPr>
              <w:t>N/A</w:t>
            </w:r>
          </w:p>
        </w:tc>
        <w:tc>
          <w:tcPr>
            <w:tcW w:w="2120" w:type="dxa"/>
            <w:tcBorders>
              <w:top w:val="single" w:sz="8" w:space="0" w:color="auto"/>
              <w:right w:val="single" w:sz="8" w:space="0" w:color="auto"/>
            </w:tcBorders>
            <w:vAlign w:val="bottom"/>
          </w:tcPr>
          <w:p w:rsidR="00F53A06" w:rsidRDefault="00F53A06" w:rsidP="00740CDE">
            <w:pPr>
              <w:spacing w:line="260" w:lineRule="exact"/>
              <w:ind w:left="100"/>
              <w:rPr>
                <w:sz w:val="20"/>
                <w:szCs w:val="20"/>
              </w:rPr>
            </w:pPr>
            <w:r>
              <w:rPr>
                <w:rFonts w:eastAsia="Times New Roman"/>
                <w:sz w:val="24"/>
                <w:szCs w:val="24"/>
              </w:rPr>
              <w:t>N/A</w:t>
            </w: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F53A06">
            <w:pPr>
              <w:rPr>
                <w:sz w:val="20"/>
                <w:szCs w:val="20"/>
              </w:rPr>
            </w:pPr>
          </w:p>
        </w:tc>
        <w:tc>
          <w:tcPr>
            <w:tcW w:w="2920" w:type="dxa"/>
            <w:tcBorders>
              <w:right w:val="single" w:sz="8" w:space="0" w:color="auto"/>
            </w:tcBorders>
            <w:vAlign w:val="bottom"/>
          </w:tcPr>
          <w:p w:rsidR="00F53A06" w:rsidRDefault="00F53A06" w:rsidP="0085611D">
            <w:pPr>
              <w:ind w:left="100"/>
              <w:rPr>
                <w:sz w:val="20"/>
                <w:szCs w:val="20"/>
              </w:rPr>
            </w:pPr>
            <w:r>
              <w:rPr>
                <w:rFonts w:eastAsia="Times New Roman"/>
                <w:sz w:val="24"/>
                <w:szCs w:val="24"/>
              </w:rPr>
              <w:t xml:space="preserve">1 </w:t>
            </w:r>
            <w:r w:rsidR="0085611D">
              <w:rPr>
                <w:rFonts w:eastAsia="Times New Roman"/>
                <w:sz w:val="24"/>
                <w:szCs w:val="24"/>
              </w:rPr>
              <w:t>TextBox</w:t>
            </w: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F53A06" w:rsidP="00740CDE">
            <w:pPr>
              <w:rPr>
                <w:sz w:val="24"/>
                <w:szCs w:val="24"/>
              </w:rPr>
            </w:pP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740CDE">
            <w:pPr>
              <w:rPr>
                <w:sz w:val="24"/>
                <w:szCs w:val="24"/>
              </w:rPr>
            </w:pPr>
          </w:p>
        </w:tc>
        <w:tc>
          <w:tcPr>
            <w:tcW w:w="2920" w:type="dxa"/>
            <w:tcBorders>
              <w:right w:val="single" w:sz="8" w:space="0" w:color="auto"/>
            </w:tcBorders>
            <w:vAlign w:val="bottom"/>
          </w:tcPr>
          <w:p w:rsidR="00F53A06" w:rsidRDefault="00F53A06" w:rsidP="00740CDE">
            <w:pPr>
              <w:ind w:left="100"/>
              <w:rPr>
                <w:rFonts w:eastAsia="Times New Roman"/>
                <w:sz w:val="24"/>
                <w:szCs w:val="24"/>
              </w:rPr>
            </w:pPr>
            <w:r>
              <w:rPr>
                <w:rFonts w:eastAsia="Times New Roman"/>
                <w:sz w:val="24"/>
                <w:szCs w:val="24"/>
              </w:rPr>
              <w:t>1 imageview</w:t>
            </w:r>
          </w:p>
          <w:p w:rsidR="00F53A06" w:rsidRDefault="00F53A06" w:rsidP="00740CDE">
            <w:pPr>
              <w:ind w:left="100"/>
              <w:rPr>
                <w:sz w:val="20"/>
                <w:szCs w:val="20"/>
              </w:rPr>
            </w:pPr>
            <w:r>
              <w:rPr>
                <w:rFonts w:eastAsia="Times New Roman"/>
                <w:sz w:val="24"/>
                <w:szCs w:val="24"/>
              </w:rPr>
              <w:t>1 listview</w:t>
            </w: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F53A06" w:rsidP="00740CDE">
            <w:pPr>
              <w:rPr>
                <w:sz w:val="24"/>
                <w:szCs w:val="24"/>
              </w:rPr>
            </w:pP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740CDE">
            <w:pPr>
              <w:rPr>
                <w:sz w:val="24"/>
                <w:szCs w:val="24"/>
              </w:rPr>
            </w:pPr>
          </w:p>
        </w:tc>
        <w:tc>
          <w:tcPr>
            <w:tcW w:w="2920" w:type="dxa"/>
            <w:tcBorders>
              <w:right w:val="single" w:sz="8" w:space="0" w:color="auto"/>
            </w:tcBorders>
            <w:vAlign w:val="bottom"/>
          </w:tcPr>
          <w:p w:rsidR="00F53A06" w:rsidRDefault="00F53A06" w:rsidP="00740CDE">
            <w:pPr>
              <w:ind w:left="100"/>
              <w:rPr>
                <w:sz w:val="20"/>
                <w:szCs w:val="20"/>
              </w:rPr>
            </w:pPr>
            <w:r>
              <w:rPr>
                <w:rFonts w:eastAsia="Times New Roman"/>
                <w:sz w:val="24"/>
                <w:szCs w:val="24"/>
              </w:rPr>
              <w:t>2 button</w:t>
            </w: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F53A06" w:rsidP="00740CDE">
            <w:pPr>
              <w:rPr>
                <w:sz w:val="24"/>
                <w:szCs w:val="24"/>
              </w:rPr>
            </w:pPr>
          </w:p>
        </w:tc>
      </w:tr>
      <w:tr w:rsidR="00F53A06" w:rsidTr="00740CDE">
        <w:trPr>
          <w:trHeight w:val="281"/>
        </w:trPr>
        <w:tc>
          <w:tcPr>
            <w:tcW w:w="2160" w:type="dxa"/>
            <w:tcBorders>
              <w:left w:val="single" w:sz="8" w:space="0" w:color="auto"/>
              <w:bottom w:val="single" w:sz="8" w:space="0" w:color="auto"/>
              <w:right w:val="single" w:sz="8" w:space="0" w:color="auto"/>
            </w:tcBorders>
            <w:vAlign w:val="bottom"/>
          </w:tcPr>
          <w:p w:rsidR="00F53A06" w:rsidRDefault="00F53A06" w:rsidP="00740CDE">
            <w:pPr>
              <w:rPr>
                <w:sz w:val="24"/>
                <w:szCs w:val="24"/>
              </w:rPr>
            </w:pPr>
          </w:p>
        </w:tc>
        <w:tc>
          <w:tcPr>
            <w:tcW w:w="2920" w:type="dxa"/>
            <w:tcBorders>
              <w:bottom w:val="single" w:sz="8" w:space="0" w:color="auto"/>
              <w:right w:val="single" w:sz="8" w:space="0" w:color="auto"/>
            </w:tcBorders>
            <w:vAlign w:val="bottom"/>
          </w:tcPr>
          <w:p w:rsidR="00F53A06" w:rsidRDefault="00F53A06" w:rsidP="00740CDE">
            <w:pPr>
              <w:rPr>
                <w:sz w:val="24"/>
                <w:szCs w:val="24"/>
              </w:rPr>
            </w:pPr>
          </w:p>
        </w:tc>
        <w:tc>
          <w:tcPr>
            <w:tcW w:w="1340" w:type="dxa"/>
            <w:tcBorders>
              <w:bottom w:val="single" w:sz="8" w:space="0" w:color="auto"/>
              <w:right w:val="single" w:sz="8" w:space="0" w:color="auto"/>
            </w:tcBorders>
            <w:vAlign w:val="bottom"/>
          </w:tcPr>
          <w:p w:rsidR="00F53A06" w:rsidRDefault="00F53A06" w:rsidP="00740CDE">
            <w:pPr>
              <w:rPr>
                <w:sz w:val="24"/>
                <w:szCs w:val="24"/>
              </w:rPr>
            </w:pPr>
          </w:p>
        </w:tc>
        <w:tc>
          <w:tcPr>
            <w:tcW w:w="2120" w:type="dxa"/>
            <w:tcBorders>
              <w:bottom w:val="single" w:sz="8" w:space="0" w:color="auto"/>
              <w:right w:val="single" w:sz="8" w:space="0" w:color="auto"/>
            </w:tcBorders>
            <w:vAlign w:val="bottom"/>
          </w:tcPr>
          <w:p w:rsidR="00F53A06" w:rsidRDefault="00F53A06" w:rsidP="00740CDE">
            <w:pPr>
              <w:rPr>
                <w:sz w:val="24"/>
                <w:szCs w:val="24"/>
              </w:rPr>
            </w:pPr>
          </w:p>
        </w:tc>
      </w:tr>
      <w:tr w:rsidR="00F53A06" w:rsidTr="00740CDE">
        <w:trPr>
          <w:trHeight w:val="262"/>
        </w:trPr>
        <w:tc>
          <w:tcPr>
            <w:tcW w:w="2160" w:type="dxa"/>
            <w:tcBorders>
              <w:left w:val="single" w:sz="8" w:space="0" w:color="auto"/>
              <w:right w:val="single" w:sz="8" w:space="0" w:color="auto"/>
            </w:tcBorders>
            <w:vAlign w:val="bottom"/>
          </w:tcPr>
          <w:p w:rsidR="00F53A06" w:rsidRDefault="0085611D" w:rsidP="00F53A06">
            <w:pPr>
              <w:spacing w:line="262" w:lineRule="exact"/>
              <w:ind w:left="120"/>
              <w:rPr>
                <w:sz w:val="20"/>
                <w:szCs w:val="20"/>
              </w:rPr>
            </w:pPr>
            <w:r>
              <w:rPr>
                <w:rFonts w:eastAsia="Times New Roman"/>
                <w:sz w:val="24"/>
                <w:szCs w:val="24"/>
              </w:rPr>
              <w:t>TextBox</w:t>
            </w:r>
            <w:r w:rsidR="00F53A06">
              <w:rPr>
                <w:rFonts w:eastAsia="Times New Roman"/>
                <w:sz w:val="24"/>
                <w:szCs w:val="24"/>
              </w:rPr>
              <w:t xml:space="preserve"> “Tìm kiếm</w:t>
            </w:r>
          </w:p>
        </w:tc>
        <w:tc>
          <w:tcPr>
            <w:tcW w:w="2920" w:type="dxa"/>
            <w:tcBorders>
              <w:right w:val="single" w:sz="8" w:space="0" w:color="auto"/>
            </w:tcBorders>
            <w:vAlign w:val="bottom"/>
          </w:tcPr>
          <w:p w:rsidR="00F53A06" w:rsidRDefault="00F53A06" w:rsidP="00740CDE">
            <w:pPr>
              <w:spacing w:line="262" w:lineRule="exact"/>
              <w:ind w:left="100"/>
              <w:rPr>
                <w:sz w:val="20"/>
                <w:szCs w:val="20"/>
              </w:rPr>
            </w:pPr>
            <w:r>
              <w:rPr>
                <w:rFonts w:eastAsia="Times New Roman"/>
                <w:sz w:val="24"/>
                <w:szCs w:val="24"/>
              </w:rPr>
              <w:t xml:space="preserve">Tìm kiếm thông tin giáo </w:t>
            </w:r>
          </w:p>
        </w:tc>
        <w:tc>
          <w:tcPr>
            <w:tcW w:w="1340" w:type="dxa"/>
            <w:tcBorders>
              <w:right w:val="single" w:sz="8" w:space="0" w:color="auto"/>
            </w:tcBorders>
            <w:vAlign w:val="bottom"/>
          </w:tcPr>
          <w:p w:rsidR="00F53A06" w:rsidRDefault="00F53A06" w:rsidP="00740CDE">
            <w:pPr>
              <w:spacing w:line="262"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F53A06" w:rsidRDefault="00F53A06" w:rsidP="00740CDE">
            <w:pPr>
              <w:spacing w:line="262" w:lineRule="exact"/>
              <w:ind w:left="100"/>
              <w:rPr>
                <w:sz w:val="20"/>
                <w:szCs w:val="20"/>
              </w:rPr>
            </w:pPr>
            <w:r>
              <w:rPr>
                <w:rFonts w:eastAsia="Times New Roman"/>
                <w:sz w:val="24"/>
                <w:szCs w:val="24"/>
              </w:rPr>
              <w:t>Tìm kiếm thông tin giáo viên</w:t>
            </w: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740CDE">
            <w:pPr>
              <w:ind w:left="120"/>
              <w:rPr>
                <w:sz w:val="20"/>
                <w:szCs w:val="20"/>
              </w:rPr>
            </w:pPr>
            <w:r>
              <w:rPr>
                <w:rFonts w:eastAsia="Times New Roman"/>
                <w:sz w:val="24"/>
                <w:szCs w:val="24"/>
              </w:rPr>
              <w:t>”</w:t>
            </w:r>
          </w:p>
        </w:tc>
        <w:tc>
          <w:tcPr>
            <w:tcW w:w="2920" w:type="dxa"/>
            <w:tcBorders>
              <w:right w:val="single" w:sz="8" w:space="0" w:color="auto"/>
            </w:tcBorders>
            <w:vAlign w:val="bottom"/>
          </w:tcPr>
          <w:p w:rsidR="00F53A06" w:rsidRDefault="00F53A06" w:rsidP="00740CDE">
            <w:pPr>
              <w:ind w:left="100"/>
              <w:rPr>
                <w:sz w:val="20"/>
                <w:szCs w:val="20"/>
              </w:rPr>
            </w:pPr>
            <w:r>
              <w:rPr>
                <w:rFonts w:eastAsia="Times New Roman"/>
                <w:sz w:val="24"/>
                <w:szCs w:val="24"/>
              </w:rPr>
              <w:t>viên</w:t>
            </w: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F53A06" w:rsidP="00F53A06">
            <w:pPr>
              <w:rPr>
                <w:sz w:val="20"/>
                <w:szCs w:val="20"/>
              </w:rPr>
            </w:pP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740CDE">
            <w:pPr>
              <w:rPr>
                <w:sz w:val="24"/>
                <w:szCs w:val="24"/>
              </w:rPr>
            </w:pPr>
          </w:p>
        </w:tc>
        <w:tc>
          <w:tcPr>
            <w:tcW w:w="2920" w:type="dxa"/>
            <w:tcBorders>
              <w:right w:val="single" w:sz="8" w:space="0" w:color="auto"/>
            </w:tcBorders>
            <w:vAlign w:val="bottom"/>
          </w:tcPr>
          <w:p w:rsidR="00F53A06" w:rsidRDefault="00F53A06" w:rsidP="00740CDE">
            <w:pPr>
              <w:rPr>
                <w:sz w:val="24"/>
                <w:szCs w:val="24"/>
              </w:rPr>
            </w:pP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F53A06" w:rsidP="00F53A06">
            <w:pPr>
              <w:spacing w:line="262" w:lineRule="exact"/>
              <w:rPr>
                <w:sz w:val="20"/>
                <w:szCs w:val="20"/>
              </w:rPr>
            </w:pPr>
          </w:p>
        </w:tc>
      </w:tr>
      <w:tr w:rsidR="00F53A06" w:rsidTr="00740CDE">
        <w:trPr>
          <w:trHeight w:val="149"/>
        </w:trPr>
        <w:tc>
          <w:tcPr>
            <w:tcW w:w="2160" w:type="dxa"/>
            <w:tcBorders>
              <w:left w:val="single" w:sz="8" w:space="0" w:color="auto"/>
              <w:bottom w:val="single" w:sz="8" w:space="0" w:color="auto"/>
              <w:right w:val="single" w:sz="8" w:space="0" w:color="auto"/>
            </w:tcBorders>
            <w:vAlign w:val="bottom"/>
          </w:tcPr>
          <w:p w:rsidR="00F53A06" w:rsidRDefault="00F53A06" w:rsidP="00740CDE">
            <w:pPr>
              <w:rPr>
                <w:sz w:val="12"/>
                <w:szCs w:val="12"/>
              </w:rPr>
            </w:pPr>
          </w:p>
        </w:tc>
        <w:tc>
          <w:tcPr>
            <w:tcW w:w="2920" w:type="dxa"/>
            <w:tcBorders>
              <w:bottom w:val="single" w:sz="8" w:space="0" w:color="auto"/>
              <w:right w:val="single" w:sz="8" w:space="0" w:color="auto"/>
            </w:tcBorders>
            <w:vAlign w:val="bottom"/>
          </w:tcPr>
          <w:p w:rsidR="00F53A06" w:rsidRDefault="00F53A06" w:rsidP="00740CDE">
            <w:pPr>
              <w:rPr>
                <w:sz w:val="12"/>
                <w:szCs w:val="12"/>
              </w:rPr>
            </w:pPr>
          </w:p>
        </w:tc>
        <w:tc>
          <w:tcPr>
            <w:tcW w:w="1340" w:type="dxa"/>
            <w:tcBorders>
              <w:bottom w:val="single" w:sz="8" w:space="0" w:color="auto"/>
              <w:right w:val="single" w:sz="8" w:space="0" w:color="auto"/>
            </w:tcBorders>
            <w:vAlign w:val="bottom"/>
          </w:tcPr>
          <w:p w:rsidR="00F53A06" w:rsidRDefault="00F53A06" w:rsidP="00740CDE">
            <w:pPr>
              <w:rPr>
                <w:sz w:val="12"/>
                <w:szCs w:val="12"/>
              </w:rPr>
            </w:pPr>
          </w:p>
        </w:tc>
        <w:tc>
          <w:tcPr>
            <w:tcW w:w="2120" w:type="dxa"/>
            <w:tcBorders>
              <w:bottom w:val="single" w:sz="8" w:space="0" w:color="auto"/>
              <w:right w:val="single" w:sz="8" w:space="0" w:color="auto"/>
            </w:tcBorders>
            <w:vAlign w:val="bottom"/>
          </w:tcPr>
          <w:p w:rsidR="00F53A06" w:rsidRDefault="00F53A06" w:rsidP="00740CDE">
            <w:pPr>
              <w:rPr>
                <w:sz w:val="12"/>
                <w:szCs w:val="12"/>
              </w:rPr>
            </w:pPr>
          </w:p>
        </w:tc>
      </w:tr>
      <w:tr w:rsidR="00F53A06" w:rsidTr="00740CDE">
        <w:trPr>
          <w:trHeight w:val="260"/>
        </w:trPr>
        <w:tc>
          <w:tcPr>
            <w:tcW w:w="2160" w:type="dxa"/>
            <w:tcBorders>
              <w:left w:val="single" w:sz="8" w:space="0" w:color="auto"/>
              <w:right w:val="single" w:sz="8" w:space="0" w:color="auto"/>
            </w:tcBorders>
            <w:vAlign w:val="bottom"/>
          </w:tcPr>
          <w:p w:rsidR="00F53A06" w:rsidRDefault="00F53A06" w:rsidP="00F53A06">
            <w:pPr>
              <w:spacing w:line="260" w:lineRule="exact"/>
              <w:ind w:left="120"/>
              <w:rPr>
                <w:sz w:val="20"/>
                <w:szCs w:val="20"/>
              </w:rPr>
            </w:pPr>
            <w:r>
              <w:rPr>
                <w:rFonts w:eastAsia="Times New Roman"/>
                <w:sz w:val="24"/>
                <w:szCs w:val="24"/>
              </w:rPr>
              <w:t>Button “Thêm”</w:t>
            </w:r>
          </w:p>
        </w:tc>
        <w:tc>
          <w:tcPr>
            <w:tcW w:w="2920" w:type="dxa"/>
            <w:tcBorders>
              <w:right w:val="single" w:sz="8" w:space="0" w:color="auto"/>
            </w:tcBorders>
            <w:vAlign w:val="bottom"/>
          </w:tcPr>
          <w:p w:rsidR="00F53A06" w:rsidRDefault="00F53A06" w:rsidP="00740CDE">
            <w:pPr>
              <w:spacing w:line="260" w:lineRule="exact"/>
              <w:ind w:left="100"/>
              <w:rPr>
                <w:sz w:val="20"/>
                <w:szCs w:val="20"/>
              </w:rPr>
            </w:pPr>
            <w:r>
              <w:rPr>
                <w:rFonts w:eastAsia="Times New Roman"/>
                <w:sz w:val="24"/>
                <w:szCs w:val="24"/>
              </w:rPr>
              <w:t>Chuyển sang giao diện”</w:t>
            </w:r>
          </w:p>
        </w:tc>
        <w:tc>
          <w:tcPr>
            <w:tcW w:w="1340" w:type="dxa"/>
            <w:tcBorders>
              <w:right w:val="single" w:sz="8" w:space="0" w:color="auto"/>
            </w:tcBorders>
            <w:vAlign w:val="bottom"/>
          </w:tcPr>
          <w:p w:rsidR="00F53A06" w:rsidRDefault="00F53A06" w:rsidP="00740CDE">
            <w:pPr>
              <w:spacing w:line="260"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F53A06" w:rsidRDefault="00F53A06" w:rsidP="00740CDE">
            <w:pPr>
              <w:spacing w:line="260" w:lineRule="exact"/>
              <w:ind w:left="100"/>
              <w:rPr>
                <w:sz w:val="20"/>
                <w:szCs w:val="20"/>
              </w:rPr>
            </w:pPr>
            <w:r>
              <w:rPr>
                <w:rFonts w:eastAsia="Times New Roman"/>
                <w:sz w:val="24"/>
                <w:szCs w:val="24"/>
              </w:rPr>
              <w:t>Chuyển sang giao diện”</w:t>
            </w: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740CDE">
            <w:pPr>
              <w:rPr>
                <w:sz w:val="24"/>
                <w:szCs w:val="24"/>
              </w:rPr>
            </w:pPr>
          </w:p>
        </w:tc>
        <w:tc>
          <w:tcPr>
            <w:tcW w:w="2920" w:type="dxa"/>
            <w:tcBorders>
              <w:right w:val="single" w:sz="8" w:space="0" w:color="auto"/>
            </w:tcBorders>
            <w:vAlign w:val="bottom"/>
          </w:tcPr>
          <w:p w:rsidR="00F53A06" w:rsidRDefault="00F53A06" w:rsidP="00F53A06">
            <w:pPr>
              <w:rPr>
                <w:sz w:val="20"/>
                <w:szCs w:val="20"/>
              </w:rPr>
            </w:pPr>
            <w:r>
              <w:rPr>
                <w:sz w:val="20"/>
                <w:szCs w:val="20"/>
              </w:rPr>
              <w:t>Thêm giáo viên”</w:t>
            </w: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F53A06" w:rsidP="00740CDE">
            <w:pPr>
              <w:rPr>
                <w:sz w:val="20"/>
                <w:szCs w:val="20"/>
              </w:rPr>
            </w:pPr>
            <w:r>
              <w:rPr>
                <w:sz w:val="20"/>
                <w:szCs w:val="20"/>
              </w:rPr>
              <w:t>Thêm giáo viên”</w:t>
            </w: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740CDE">
            <w:pPr>
              <w:rPr>
                <w:sz w:val="24"/>
                <w:szCs w:val="24"/>
              </w:rPr>
            </w:pPr>
          </w:p>
        </w:tc>
        <w:tc>
          <w:tcPr>
            <w:tcW w:w="2920" w:type="dxa"/>
            <w:tcBorders>
              <w:right w:val="single" w:sz="8" w:space="0" w:color="auto"/>
            </w:tcBorders>
            <w:vAlign w:val="bottom"/>
          </w:tcPr>
          <w:p w:rsidR="00F53A06" w:rsidRDefault="00F53A06" w:rsidP="00F53A06">
            <w:pPr>
              <w:rPr>
                <w:sz w:val="20"/>
                <w:szCs w:val="20"/>
              </w:rPr>
            </w:pP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F53A06" w:rsidP="00740CDE">
            <w:pPr>
              <w:rPr>
                <w:sz w:val="24"/>
                <w:szCs w:val="24"/>
              </w:rPr>
            </w:pP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740CDE">
            <w:pPr>
              <w:rPr>
                <w:sz w:val="24"/>
                <w:szCs w:val="24"/>
              </w:rPr>
            </w:pPr>
          </w:p>
        </w:tc>
        <w:tc>
          <w:tcPr>
            <w:tcW w:w="2920" w:type="dxa"/>
            <w:tcBorders>
              <w:right w:val="single" w:sz="8" w:space="0" w:color="auto"/>
            </w:tcBorders>
            <w:vAlign w:val="bottom"/>
          </w:tcPr>
          <w:p w:rsidR="00F53A06" w:rsidRDefault="00F53A06" w:rsidP="00F53A06">
            <w:pPr>
              <w:rPr>
                <w:sz w:val="20"/>
                <w:szCs w:val="20"/>
              </w:rPr>
            </w:pP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F53A06" w:rsidP="00740CDE">
            <w:pPr>
              <w:rPr>
                <w:sz w:val="24"/>
                <w:szCs w:val="24"/>
              </w:rPr>
            </w:pP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740CDE">
            <w:pPr>
              <w:rPr>
                <w:sz w:val="24"/>
                <w:szCs w:val="24"/>
              </w:rPr>
            </w:pPr>
          </w:p>
        </w:tc>
        <w:tc>
          <w:tcPr>
            <w:tcW w:w="2920" w:type="dxa"/>
            <w:tcBorders>
              <w:right w:val="single" w:sz="8" w:space="0" w:color="auto"/>
            </w:tcBorders>
            <w:vAlign w:val="bottom"/>
          </w:tcPr>
          <w:p w:rsidR="00F53A06" w:rsidRDefault="00F53A06" w:rsidP="00F53A06">
            <w:pPr>
              <w:rPr>
                <w:sz w:val="20"/>
                <w:szCs w:val="20"/>
              </w:rPr>
            </w:pP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F53A06" w:rsidP="00740CDE">
            <w:pPr>
              <w:rPr>
                <w:sz w:val="24"/>
                <w:szCs w:val="24"/>
              </w:rPr>
            </w:pPr>
          </w:p>
        </w:tc>
      </w:tr>
      <w:tr w:rsidR="00F53A06" w:rsidTr="00740CDE">
        <w:trPr>
          <w:trHeight w:val="279"/>
        </w:trPr>
        <w:tc>
          <w:tcPr>
            <w:tcW w:w="2160" w:type="dxa"/>
            <w:tcBorders>
              <w:left w:val="single" w:sz="8" w:space="0" w:color="auto"/>
              <w:bottom w:val="single" w:sz="8" w:space="0" w:color="auto"/>
              <w:right w:val="single" w:sz="8" w:space="0" w:color="auto"/>
            </w:tcBorders>
            <w:vAlign w:val="bottom"/>
          </w:tcPr>
          <w:p w:rsidR="00F53A06" w:rsidRDefault="00F53A06" w:rsidP="00740CDE">
            <w:pPr>
              <w:rPr>
                <w:sz w:val="24"/>
                <w:szCs w:val="24"/>
              </w:rPr>
            </w:pPr>
          </w:p>
        </w:tc>
        <w:tc>
          <w:tcPr>
            <w:tcW w:w="2920" w:type="dxa"/>
            <w:tcBorders>
              <w:bottom w:val="single" w:sz="8" w:space="0" w:color="auto"/>
              <w:right w:val="single" w:sz="8" w:space="0" w:color="auto"/>
            </w:tcBorders>
            <w:vAlign w:val="bottom"/>
          </w:tcPr>
          <w:p w:rsidR="00F53A06" w:rsidRDefault="00F53A06" w:rsidP="00F53A06">
            <w:pPr>
              <w:rPr>
                <w:sz w:val="20"/>
                <w:szCs w:val="20"/>
              </w:rPr>
            </w:pPr>
          </w:p>
        </w:tc>
        <w:tc>
          <w:tcPr>
            <w:tcW w:w="1340" w:type="dxa"/>
            <w:tcBorders>
              <w:bottom w:val="single" w:sz="8" w:space="0" w:color="auto"/>
              <w:right w:val="single" w:sz="8" w:space="0" w:color="auto"/>
            </w:tcBorders>
            <w:vAlign w:val="bottom"/>
          </w:tcPr>
          <w:p w:rsidR="00F53A06" w:rsidRDefault="00F53A06" w:rsidP="00740CDE">
            <w:pPr>
              <w:rPr>
                <w:sz w:val="24"/>
                <w:szCs w:val="24"/>
              </w:rPr>
            </w:pPr>
          </w:p>
        </w:tc>
        <w:tc>
          <w:tcPr>
            <w:tcW w:w="2120" w:type="dxa"/>
            <w:tcBorders>
              <w:bottom w:val="single" w:sz="8" w:space="0" w:color="auto"/>
              <w:right w:val="single" w:sz="8" w:space="0" w:color="auto"/>
            </w:tcBorders>
            <w:vAlign w:val="bottom"/>
          </w:tcPr>
          <w:p w:rsidR="00F53A06" w:rsidRDefault="00F53A06" w:rsidP="00740CDE">
            <w:pPr>
              <w:rPr>
                <w:sz w:val="24"/>
                <w:szCs w:val="24"/>
              </w:rPr>
            </w:pPr>
          </w:p>
        </w:tc>
      </w:tr>
      <w:tr w:rsidR="00F53A06" w:rsidTr="00740CDE">
        <w:trPr>
          <w:trHeight w:val="263"/>
        </w:trPr>
        <w:tc>
          <w:tcPr>
            <w:tcW w:w="2160" w:type="dxa"/>
            <w:tcBorders>
              <w:left w:val="single" w:sz="8" w:space="0" w:color="auto"/>
              <w:right w:val="single" w:sz="8" w:space="0" w:color="auto"/>
            </w:tcBorders>
          </w:tcPr>
          <w:p w:rsidR="00F53A06" w:rsidRDefault="00F53A06">
            <w:r w:rsidRPr="0060624D">
              <w:rPr>
                <w:rFonts w:eastAsia="Times New Roman"/>
                <w:sz w:val="24"/>
                <w:szCs w:val="24"/>
              </w:rPr>
              <w:t>Button “</w:t>
            </w:r>
            <w:r>
              <w:rPr>
                <w:rFonts w:eastAsia="Times New Roman"/>
                <w:sz w:val="24"/>
                <w:szCs w:val="24"/>
              </w:rPr>
              <w:t>Home</w:t>
            </w:r>
            <w:r w:rsidRPr="0060624D">
              <w:rPr>
                <w:rFonts w:eastAsia="Times New Roman"/>
                <w:sz w:val="24"/>
                <w:szCs w:val="24"/>
              </w:rPr>
              <w:t>”</w:t>
            </w:r>
          </w:p>
        </w:tc>
        <w:tc>
          <w:tcPr>
            <w:tcW w:w="2920" w:type="dxa"/>
            <w:tcBorders>
              <w:right w:val="single" w:sz="8" w:space="0" w:color="auto"/>
            </w:tcBorders>
            <w:vAlign w:val="bottom"/>
          </w:tcPr>
          <w:p w:rsidR="00F53A06" w:rsidRDefault="00F53A06" w:rsidP="00740CDE">
            <w:pPr>
              <w:spacing w:line="263" w:lineRule="exact"/>
              <w:ind w:left="100"/>
              <w:rPr>
                <w:sz w:val="20"/>
                <w:szCs w:val="20"/>
              </w:rPr>
            </w:pPr>
            <w:r>
              <w:rPr>
                <w:rFonts w:eastAsia="Times New Roman"/>
                <w:sz w:val="24"/>
                <w:szCs w:val="24"/>
              </w:rPr>
              <w:t>Trở về màn hình “Home”</w:t>
            </w:r>
          </w:p>
        </w:tc>
        <w:tc>
          <w:tcPr>
            <w:tcW w:w="1340" w:type="dxa"/>
            <w:tcBorders>
              <w:right w:val="single" w:sz="8" w:space="0" w:color="auto"/>
            </w:tcBorders>
            <w:vAlign w:val="bottom"/>
          </w:tcPr>
          <w:p w:rsidR="00F53A06" w:rsidRDefault="00F53A06" w:rsidP="00740CDE">
            <w:pPr>
              <w:spacing w:line="263"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F53A06" w:rsidRDefault="00F53A06" w:rsidP="00740CDE">
            <w:pPr>
              <w:spacing w:line="263" w:lineRule="exact"/>
              <w:ind w:left="100"/>
              <w:rPr>
                <w:sz w:val="20"/>
                <w:szCs w:val="20"/>
              </w:rPr>
            </w:pPr>
            <w:r>
              <w:rPr>
                <w:rFonts w:eastAsia="Times New Roman"/>
                <w:sz w:val="24"/>
                <w:szCs w:val="24"/>
              </w:rPr>
              <w:t>Trở về màn hình “Home”</w:t>
            </w:r>
          </w:p>
        </w:tc>
      </w:tr>
      <w:tr w:rsidR="00F53A06" w:rsidTr="00740CDE">
        <w:trPr>
          <w:trHeight w:val="276"/>
        </w:trPr>
        <w:tc>
          <w:tcPr>
            <w:tcW w:w="2160" w:type="dxa"/>
            <w:tcBorders>
              <w:left w:val="single" w:sz="8" w:space="0" w:color="auto"/>
              <w:right w:val="single" w:sz="8" w:space="0" w:color="auto"/>
            </w:tcBorders>
          </w:tcPr>
          <w:p w:rsidR="00F53A06" w:rsidRDefault="00F53A06"/>
        </w:tc>
        <w:tc>
          <w:tcPr>
            <w:tcW w:w="2920" w:type="dxa"/>
            <w:tcBorders>
              <w:right w:val="single" w:sz="8" w:space="0" w:color="auto"/>
            </w:tcBorders>
            <w:vAlign w:val="bottom"/>
          </w:tcPr>
          <w:p w:rsidR="00F53A06" w:rsidRDefault="00F53A06" w:rsidP="00740CDE">
            <w:pPr>
              <w:rPr>
                <w:sz w:val="24"/>
                <w:szCs w:val="24"/>
              </w:rPr>
            </w:pP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F53A06" w:rsidP="00740CDE">
            <w:pPr>
              <w:rPr>
                <w:sz w:val="24"/>
                <w:szCs w:val="24"/>
              </w:rPr>
            </w:pPr>
          </w:p>
        </w:tc>
      </w:tr>
      <w:tr w:rsidR="00F53A06" w:rsidTr="00740CDE">
        <w:trPr>
          <w:trHeight w:val="426"/>
        </w:trPr>
        <w:tc>
          <w:tcPr>
            <w:tcW w:w="2160" w:type="dxa"/>
            <w:tcBorders>
              <w:left w:val="single" w:sz="8" w:space="0" w:color="auto"/>
              <w:bottom w:val="single" w:sz="8" w:space="0" w:color="auto"/>
              <w:right w:val="single" w:sz="8" w:space="0" w:color="auto"/>
            </w:tcBorders>
            <w:vAlign w:val="bottom"/>
          </w:tcPr>
          <w:p w:rsidR="00F53A06" w:rsidRDefault="00F53A06" w:rsidP="00740CDE">
            <w:pPr>
              <w:rPr>
                <w:sz w:val="24"/>
                <w:szCs w:val="24"/>
              </w:rPr>
            </w:pPr>
          </w:p>
        </w:tc>
        <w:tc>
          <w:tcPr>
            <w:tcW w:w="2920" w:type="dxa"/>
            <w:tcBorders>
              <w:bottom w:val="single" w:sz="8" w:space="0" w:color="auto"/>
              <w:right w:val="single" w:sz="8" w:space="0" w:color="auto"/>
            </w:tcBorders>
            <w:vAlign w:val="bottom"/>
          </w:tcPr>
          <w:p w:rsidR="00F53A06" w:rsidRDefault="00F53A06" w:rsidP="00740CDE">
            <w:pPr>
              <w:rPr>
                <w:sz w:val="24"/>
                <w:szCs w:val="24"/>
              </w:rPr>
            </w:pPr>
          </w:p>
        </w:tc>
        <w:tc>
          <w:tcPr>
            <w:tcW w:w="1340" w:type="dxa"/>
            <w:tcBorders>
              <w:bottom w:val="single" w:sz="8" w:space="0" w:color="auto"/>
              <w:right w:val="single" w:sz="8" w:space="0" w:color="auto"/>
            </w:tcBorders>
            <w:vAlign w:val="bottom"/>
          </w:tcPr>
          <w:p w:rsidR="00F53A06" w:rsidRDefault="00F53A06" w:rsidP="00740CDE">
            <w:pPr>
              <w:rPr>
                <w:sz w:val="24"/>
                <w:szCs w:val="24"/>
              </w:rPr>
            </w:pPr>
          </w:p>
        </w:tc>
        <w:tc>
          <w:tcPr>
            <w:tcW w:w="2120" w:type="dxa"/>
            <w:tcBorders>
              <w:bottom w:val="single" w:sz="8" w:space="0" w:color="auto"/>
              <w:right w:val="single" w:sz="8" w:space="0" w:color="auto"/>
            </w:tcBorders>
            <w:vAlign w:val="bottom"/>
          </w:tcPr>
          <w:p w:rsidR="00F53A06" w:rsidRDefault="00F53A06" w:rsidP="00740CDE">
            <w:pPr>
              <w:rPr>
                <w:sz w:val="24"/>
                <w:szCs w:val="24"/>
              </w:rPr>
            </w:pPr>
          </w:p>
        </w:tc>
      </w:tr>
      <w:tr w:rsidR="00F53A06" w:rsidTr="00740CDE">
        <w:trPr>
          <w:trHeight w:val="426"/>
        </w:trPr>
        <w:tc>
          <w:tcPr>
            <w:tcW w:w="2160" w:type="dxa"/>
            <w:tcBorders>
              <w:left w:val="single" w:sz="8" w:space="0" w:color="auto"/>
              <w:bottom w:val="single" w:sz="8" w:space="0" w:color="auto"/>
              <w:right w:val="single" w:sz="8" w:space="0" w:color="auto"/>
            </w:tcBorders>
            <w:vAlign w:val="bottom"/>
          </w:tcPr>
          <w:p w:rsidR="00F53A06" w:rsidRDefault="00F53A06" w:rsidP="00740CDE">
            <w:pPr>
              <w:rPr>
                <w:sz w:val="24"/>
                <w:szCs w:val="24"/>
              </w:rPr>
            </w:pPr>
            <w:r>
              <w:rPr>
                <w:rFonts w:eastAsia="Times New Roman"/>
                <w:sz w:val="24"/>
                <w:szCs w:val="24"/>
              </w:rPr>
              <w:t>Imageview</w:t>
            </w:r>
          </w:p>
        </w:tc>
        <w:tc>
          <w:tcPr>
            <w:tcW w:w="2920" w:type="dxa"/>
            <w:tcBorders>
              <w:bottom w:val="single" w:sz="8" w:space="0" w:color="auto"/>
              <w:right w:val="single" w:sz="8" w:space="0" w:color="auto"/>
            </w:tcBorders>
            <w:vAlign w:val="bottom"/>
          </w:tcPr>
          <w:p w:rsidR="00F53A06" w:rsidRDefault="00F53A06" w:rsidP="00740CDE">
            <w:pPr>
              <w:rPr>
                <w:sz w:val="24"/>
                <w:szCs w:val="24"/>
              </w:rPr>
            </w:pPr>
            <w:r>
              <w:rPr>
                <w:sz w:val="24"/>
                <w:szCs w:val="24"/>
              </w:rPr>
              <w:t>Hiển thị hình ảnh giáo viên</w:t>
            </w:r>
          </w:p>
        </w:tc>
        <w:tc>
          <w:tcPr>
            <w:tcW w:w="1340" w:type="dxa"/>
            <w:tcBorders>
              <w:bottom w:val="single" w:sz="8" w:space="0" w:color="auto"/>
              <w:right w:val="single" w:sz="8" w:space="0" w:color="auto"/>
            </w:tcBorders>
            <w:vAlign w:val="bottom"/>
          </w:tcPr>
          <w:p w:rsidR="00F53A06" w:rsidRDefault="00F53A06" w:rsidP="00740CDE">
            <w:pPr>
              <w:rPr>
                <w:sz w:val="24"/>
                <w:szCs w:val="24"/>
              </w:rPr>
            </w:pPr>
            <w:r>
              <w:rPr>
                <w:sz w:val="24"/>
                <w:szCs w:val="24"/>
              </w:rPr>
              <w:t>N/A</w:t>
            </w:r>
          </w:p>
        </w:tc>
        <w:tc>
          <w:tcPr>
            <w:tcW w:w="2120" w:type="dxa"/>
            <w:tcBorders>
              <w:bottom w:val="single" w:sz="8" w:space="0" w:color="auto"/>
              <w:right w:val="single" w:sz="8" w:space="0" w:color="auto"/>
            </w:tcBorders>
            <w:vAlign w:val="bottom"/>
          </w:tcPr>
          <w:p w:rsidR="00F53A06" w:rsidRDefault="00F53A06" w:rsidP="00740CDE">
            <w:pPr>
              <w:rPr>
                <w:sz w:val="24"/>
                <w:szCs w:val="24"/>
              </w:rPr>
            </w:pPr>
            <w:r>
              <w:rPr>
                <w:sz w:val="24"/>
                <w:szCs w:val="24"/>
              </w:rPr>
              <w:t>Hiển thị hình ảnh giáo viên</w:t>
            </w:r>
          </w:p>
        </w:tc>
      </w:tr>
      <w:tr w:rsidR="00F53A06" w:rsidTr="00740CDE">
        <w:trPr>
          <w:trHeight w:val="426"/>
        </w:trPr>
        <w:tc>
          <w:tcPr>
            <w:tcW w:w="2160" w:type="dxa"/>
            <w:tcBorders>
              <w:left w:val="single" w:sz="8" w:space="0" w:color="auto"/>
              <w:bottom w:val="single" w:sz="8" w:space="0" w:color="auto"/>
              <w:right w:val="single" w:sz="8" w:space="0" w:color="auto"/>
            </w:tcBorders>
            <w:vAlign w:val="bottom"/>
          </w:tcPr>
          <w:p w:rsidR="00F53A06" w:rsidRDefault="0085611D" w:rsidP="00740CDE">
            <w:pPr>
              <w:rPr>
                <w:rFonts w:eastAsia="Times New Roman"/>
                <w:sz w:val="24"/>
                <w:szCs w:val="24"/>
              </w:rPr>
            </w:pPr>
            <w:r>
              <w:rPr>
                <w:rFonts w:eastAsia="Times New Roman"/>
                <w:sz w:val="24"/>
                <w:szCs w:val="24"/>
              </w:rPr>
              <w:t>L</w:t>
            </w:r>
            <w:r w:rsidR="00F53A06">
              <w:rPr>
                <w:rFonts w:eastAsia="Times New Roman"/>
                <w:sz w:val="24"/>
                <w:szCs w:val="24"/>
              </w:rPr>
              <w:t>istview</w:t>
            </w:r>
          </w:p>
        </w:tc>
        <w:tc>
          <w:tcPr>
            <w:tcW w:w="2920" w:type="dxa"/>
            <w:tcBorders>
              <w:bottom w:val="single" w:sz="8" w:space="0" w:color="auto"/>
              <w:right w:val="single" w:sz="8" w:space="0" w:color="auto"/>
            </w:tcBorders>
            <w:vAlign w:val="bottom"/>
          </w:tcPr>
          <w:p w:rsidR="00F53A06" w:rsidRDefault="0085611D" w:rsidP="00740CDE">
            <w:pPr>
              <w:rPr>
                <w:sz w:val="24"/>
                <w:szCs w:val="24"/>
              </w:rPr>
            </w:pPr>
            <w:r>
              <w:rPr>
                <w:sz w:val="24"/>
                <w:szCs w:val="24"/>
              </w:rPr>
              <w:t>Hiển thị dữ liệu của giáo viên</w:t>
            </w:r>
          </w:p>
        </w:tc>
        <w:tc>
          <w:tcPr>
            <w:tcW w:w="1340" w:type="dxa"/>
            <w:tcBorders>
              <w:bottom w:val="single" w:sz="8" w:space="0" w:color="auto"/>
              <w:right w:val="single" w:sz="8" w:space="0" w:color="auto"/>
            </w:tcBorders>
            <w:vAlign w:val="bottom"/>
          </w:tcPr>
          <w:p w:rsidR="00F53A06" w:rsidRDefault="0085611D" w:rsidP="00740CDE">
            <w:pPr>
              <w:rPr>
                <w:sz w:val="24"/>
                <w:szCs w:val="24"/>
              </w:rPr>
            </w:pPr>
            <w:r>
              <w:rPr>
                <w:sz w:val="24"/>
                <w:szCs w:val="24"/>
              </w:rPr>
              <w:t>N/A</w:t>
            </w:r>
          </w:p>
        </w:tc>
        <w:tc>
          <w:tcPr>
            <w:tcW w:w="2120" w:type="dxa"/>
            <w:tcBorders>
              <w:bottom w:val="single" w:sz="8" w:space="0" w:color="auto"/>
              <w:right w:val="single" w:sz="8" w:space="0" w:color="auto"/>
            </w:tcBorders>
            <w:vAlign w:val="bottom"/>
          </w:tcPr>
          <w:p w:rsidR="00F53A06" w:rsidRDefault="0085611D" w:rsidP="00740CDE">
            <w:pPr>
              <w:rPr>
                <w:sz w:val="24"/>
                <w:szCs w:val="24"/>
              </w:rPr>
            </w:pPr>
            <w:r>
              <w:rPr>
                <w:sz w:val="24"/>
                <w:szCs w:val="24"/>
              </w:rPr>
              <w:t>Hiển thị dữ liệu của giáo viên</w:t>
            </w:r>
          </w:p>
        </w:tc>
      </w:tr>
    </w:tbl>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33" w:lineRule="exact"/>
        <w:rPr>
          <w:sz w:val="20"/>
          <w:szCs w:val="20"/>
        </w:rPr>
      </w:pPr>
    </w:p>
    <w:p w:rsidR="00F53A06" w:rsidRDefault="00F53A06" w:rsidP="00F53A06">
      <w:pPr>
        <w:spacing w:line="273" w:lineRule="exact"/>
        <w:rPr>
          <w:sz w:val="20"/>
          <w:szCs w:val="20"/>
        </w:rPr>
      </w:pPr>
      <w:bookmarkStart w:id="17" w:name="page13"/>
      <w:bookmarkEnd w:id="17"/>
    </w:p>
    <w:p w:rsidR="00F53A06" w:rsidRDefault="00F53A06" w:rsidP="00F53A06">
      <w:pPr>
        <w:rPr>
          <w:sz w:val="20"/>
          <w:szCs w:val="20"/>
        </w:rPr>
      </w:pPr>
      <w:r>
        <w:rPr>
          <w:rFonts w:eastAsia="Times New Roman"/>
          <w:b/>
          <w:bCs/>
          <w:sz w:val="24"/>
          <w:szCs w:val="24"/>
        </w:rPr>
        <w:t>d. Chức năng #4: Màn h</w:t>
      </w:r>
      <w:r w:rsidR="0085611D">
        <w:rPr>
          <w:rFonts w:eastAsia="Times New Roman"/>
          <w:b/>
          <w:bCs/>
          <w:sz w:val="24"/>
          <w:szCs w:val="24"/>
        </w:rPr>
        <w:t xml:space="preserve">ình giao diện 4 </w:t>
      </w:r>
    </w:p>
    <w:p w:rsidR="00F53A06" w:rsidRDefault="00F53A06" w:rsidP="00F53A06">
      <w:pPr>
        <w:spacing w:line="221" w:lineRule="exact"/>
        <w:rPr>
          <w:sz w:val="20"/>
          <w:szCs w:val="20"/>
        </w:rPr>
      </w:pPr>
    </w:p>
    <w:p w:rsidR="00F53A06" w:rsidRDefault="0085611D" w:rsidP="00F53A06">
      <w:pPr>
        <w:numPr>
          <w:ilvl w:val="0"/>
          <w:numId w:val="10"/>
        </w:numPr>
        <w:tabs>
          <w:tab w:val="left" w:pos="1080"/>
        </w:tabs>
        <w:ind w:left="1080" w:hanging="360"/>
        <w:rPr>
          <w:rFonts w:ascii="Courier New" w:eastAsia="Courier New" w:hAnsi="Courier New" w:cs="Courier New"/>
          <w:sz w:val="24"/>
          <w:szCs w:val="24"/>
        </w:rPr>
      </w:pPr>
      <w:r>
        <w:rPr>
          <w:noProof/>
          <w:sz w:val="20"/>
          <w:szCs w:val="20"/>
        </w:rPr>
        <w:drawing>
          <wp:anchor distT="0" distB="0" distL="114300" distR="114300" simplePos="0" relativeHeight="251692544" behindDoc="0" locked="0" layoutInCell="1" allowOverlap="1" wp14:anchorId="7B542E54" wp14:editId="678234E3">
            <wp:simplePos x="0" y="0"/>
            <wp:positionH relativeFrom="column">
              <wp:posOffset>699715</wp:posOffset>
            </wp:positionH>
            <wp:positionV relativeFrom="paragraph">
              <wp:posOffset>163029</wp:posOffset>
            </wp:positionV>
            <wp:extent cx="4540195" cy="5224007"/>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811-024343_QuanLyChamThi.jpg"/>
                    <pic:cNvPicPr/>
                  </pic:nvPicPr>
                  <pic:blipFill>
                    <a:blip r:embed="rId23">
                      <a:extLst>
                        <a:ext uri="{28A0092B-C50C-407E-A947-70E740481C1C}">
                          <a14:useLocalDpi xmlns:a14="http://schemas.microsoft.com/office/drawing/2010/main" val="0"/>
                        </a:ext>
                      </a:extLst>
                    </a:blip>
                    <a:stretch>
                      <a:fillRect/>
                    </a:stretch>
                  </pic:blipFill>
                  <pic:spPr>
                    <a:xfrm>
                      <a:off x="0" y="0"/>
                      <a:ext cx="4539615" cy="522334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b/>
          <w:bCs/>
          <w:sz w:val="24"/>
          <w:szCs w:val="24"/>
        </w:rPr>
        <w:t>Màn hình thêm giáo viên</w:t>
      </w:r>
      <w:r w:rsidR="008474EC">
        <w:rPr>
          <w:rFonts w:eastAsia="Times New Roman"/>
          <w:b/>
          <w:bCs/>
          <w:sz w:val="24"/>
          <w:szCs w:val="24"/>
        </w:rPr>
        <w:t>, môn học, phiếu chấm bài, thông tin chấm bài</w:t>
      </w:r>
    </w:p>
    <w:p w:rsidR="00F53A06" w:rsidRDefault="00F53A06" w:rsidP="00F53A06">
      <w:pPr>
        <w:spacing w:line="2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55" w:lineRule="exact"/>
        <w:rPr>
          <w:sz w:val="20"/>
          <w:szCs w:val="20"/>
        </w:rPr>
      </w:pPr>
    </w:p>
    <w:p w:rsidR="00F53A06" w:rsidRDefault="00F53A06" w:rsidP="008474EC">
      <w:pPr>
        <w:ind w:left="720" w:firstLine="720"/>
        <w:rPr>
          <w:sz w:val="20"/>
          <w:szCs w:val="20"/>
        </w:rPr>
      </w:pPr>
      <w:r>
        <w:rPr>
          <w:rFonts w:eastAsia="Times New Roman"/>
          <w:b/>
          <w:bCs/>
          <w:color w:val="4F81BD"/>
          <w:sz w:val="18"/>
          <w:szCs w:val="18"/>
        </w:rPr>
        <w:t xml:space="preserve">Hình 1 Màn hình </w:t>
      </w:r>
      <w:r w:rsidR="0085611D">
        <w:rPr>
          <w:rFonts w:eastAsia="Times New Roman"/>
          <w:b/>
          <w:bCs/>
          <w:color w:val="4F81BD"/>
          <w:sz w:val="18"/>
          <w:szCs w:val="18"/>
        </w:rPr>
        <w:t>thêm giáo viên</w:t>
      </w:r>
      <w:r w:rsidR="008474EC">
        <w:rPr>
          <w:rFonts w:eastAsia="Times New Roman"/>
          <w:b/>
          <w:bCs/>
          <w:color w:val="4F81BD"/>
          <w:sz w:val="18"/>
          <w:szCs w:val="18"/>
        </w:rPr>
        <w:t>(môn học, phiếu chấm bài, thông tin chấm bài giống nhau)</w:t>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47" w:lineRule="exact"/>
        <w:rPr>
          <w:sz w:val="20"/>
          <w:szCs w:val="20"/>
        </w:rPr>
      </w:pPr>
    </w:p>
    <w:p w:rsidR="00F53A06" w:rsidRDefault="00F53A06" w:rsidP="00F53A06">
      <w:pPr>
        <w:spacing w:line="253" w:lineRule="exact"/>
        <w:rPr>
          <w:rFonts w:ascii="Calibri" w:eastAsia="Calibri" w:hAnsi="Calibri" w:cs="Calibri"/>
        </w:rPr>
      </w:pPr>
      <w:bookmarkStart w:id="18" w:name="page14"/>
      <w:bookmarkEnd w:id="18"/>
    </w:p>
    <w:p w:rsidR="00C85332" w:rsidRDefault="00C85332" w:rsidP="00F53A06">
      <w:pPr>
        <w:spacing w:line="253" w:lineRule="exact"/>
        <w:rPr>
          <w:rFonts w:ascii="Calibri" w:eastAsia="Calibri" w:hAnsi="Calibri" w:cs="Calibri"/>
        </w:rPr>
      </w:pPr>
    </w:p>
    <w:p w:rsidR="00C85332" w:rsidRDefault="00C85332" w:rsidP="00F53A06">
      <w:pPr>
        <w:spacing w:line="253" w:lineRule="exact"/>
        <w:rPr>
          <w:sz w:val="20"/>
          <w:szCs w:val="20"/>
        </w:rPr>
      </w:pPr>
    </w:p>
    <w:p w:rsidR="00F53A06" w:rsidRDefault="00F53A06" w:rsidP="00F53A06">
      <w:pPr>
        <w:numPr>
          <w:ilvl w:val="0"/>
          <w:numId w:val="11"/>
        </w:numPr>
        <w:tabs>
          <w:tab w:val="left" w:pos="1200"/>
        </w:tabs>
        <w:ind w:left="1200" w:hanging="360"/>
        <w:rPr>
          <w:rFonts w:ascii="Courier New" w:eastAsia="Courier New" w:hAnsi="Courier New" w:cs="Courier New"/>
          <w:sz w:val="24"/>
          <w:szCs w:val="24"/>
        </w:rPr>
      </w:pPr>
      <w:r>
        <w:rPr>
          <w:rFonts w:eastAsia="Times New Roman"/>
          <w:b/>
          <w:bCs/>
          <w:sz w:val="24"/>
          <w:szCs w:val="24"/>
        </w:rPr>
        <w:t>Yêu cầu chức năng</w:t>
      </w:r>
    </w:p>
    <w:p w:rsidR="00F53A06" w:rsidRDefault="00F53A06" w:rsidP="00F53A06">
      <w:pPr>
        <w:spacing w:line="22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160"/>
        <w:gridCol w:w="2920"/>
        <w:gridCol w:w="1340"/>
        <w:gridCol w:w="2120"/>
      </w:tblGrid>
      <w:tr w:rsidR="00F53A06" w:rsidTr="00740CDE">
        <w:trPr>
          <w:trHeight w:val="345"/>
        </w:trPr>
        <w:tc>
          <w:tcPr>
            <w:tcW w:w="2160" w:type="dxa"/>
            <w:tcBorders>
              <w:top w:val="single" w:sz="8" w:space="0" w:color="auto"/>
              <w:left w:val="single" w:sz="8" w:space="0" w:color="auto"/>
              <w:bottom w:val="single" w:sz="8" w:space="0" w:color="808080"/>
              <w:right w:val="single" w:sz="8" w:space="0" w:color="auto"/>
            </w:tcBorders>
            <w:shd w:val="clear" w:color="auto" w:fill="808080"/>
            <w:vAlign w:val="bottom"/>
          </w:tcPr>
          <w:p w:rsidR="00F53A06" w:rsidRDefault="00F53A06" w:rsidP="00740CDE">
            <w:pPr>
              <w:ind w:left="720"/>
              <w:rPr>
                <w:sz w:val="20"/>
                <w:szCs w:val="20"/>
              </w:rPr>
            </w:pPr>
            <w:r>
              <w:rPr>
                <w:rFonts w:eastAsia="Times New Roman"/>
                <w:color w:val="FFFFFF"/>
                <w:sz w:val="24"/>
                <w:szCs w:val="24"/>
              </w:rPr>
              <w:t>Tiêu đề</w:t>
            </w:r>
          </w:p>
        </w:tc>
        <w:tc>
          <w:tcPr>
            <w:tcW w:w="2920" w:type="dxa"/>
            <w:tcBorders>
              <w:top w:val="single" w:sz="8" w:space="0" w:color="auto"/>
              <w:bottom w:val="single" w:sz="8" w:space="0" w:color="808080"/>
              <w:right w:val="single" w:sz="8" w:space="0" w:color="auto"/>
            </w:tcBorders>
            <w:shd w:val="clear" w:color="auto" w:fill="808080"/>
            <w:vAlign w:val="bottom"/>
          </w:tcPr>
          <w:p w:rsidR="00F53A06" w:rsidRDefault="00F53A06" w:rsidP="00740CDE">
            <w:pPr>
              <w:ind w:left="1160"/>
              <w:rPr>
                <w:sz w:val="20"/>
                <w:szCs w:val="20"/>
              </w:rPr>
            </w:pPr>
            <w:r>
              <w:rPr>
                <w:rFonts w:eastAsia="Times New Roman"/>
                <w:color w:val="FFFFFF"/>
                <w:sz w:val="24"/>
                <w:szCs w:val="24"/>
              </w:rPr>
              <w:t>Mô tả</w:t>
            </w:r>
          </w:p>
        </w:tc>
        <w:tc>
          <w:tcPr>
            <w:tcW w:w="1340" w:type="dxa"/>
            <w:tcBorders>
              <w:top w:val="single" w:sz="8" w:space="0" w:color="auto"/>
              <w:bottom w:val="single" w:sz="8" w:space="0" w:color="808080"/>
              <w:right w:val="single" w:sz="8" w:space="0" w:color="auto"/>
            </w:tcBorders>
            <w:shd w:val="clear" w:color="auto" w:fill="808080"/>
            <w:vAlign w:val="bottom"/>
          </w:tcPr>
          <w:p w:rsidR="00F53A06" w:rsidRDefault="00F53A06" w:rsidP="00740CDE">
            <w:pPr>
              <w:ind w:left="220"/>
              <w:rPr>
                <w:sz w:val="20"/>
                <w:szCs w:val="20"/>
              </w:rPr>
            </w:pPr>
            <w:r>
              <w:rPr>
                <w:rFonts w:eastAsia="Times New Roman"/>
                <w:color w:val="FFFFFF"/>
                <w:sz w:val="24"/>
                <w:szCs w:val="24"/>
              </w:rPr>
              <w:t>Qui trình</w:t>
            </w:r>
          </w:p>
        </w:tc>
        <w:tc>
          <w:tcPr>
            <w:tcW w:w="2120" w:type="dxa"/>
            <w:tcBorders>
              <w:top w:val="single" w:sz="8" w:space="0" w:color="auto"/>
              <w:bottom w:val="single" w:sz="8" w:space="0" w:color="808080"/>
              <w:right w:val="single" w:sz="8" w:space="0" w:color="auto"/>
            </w:tcBorders>
            <w:shd w:val="clear" w:color="auto" w:fill="808080"/>
            <w:vAlign w:val="bottom"/>
          </w:tcPr>
          <w:p w:rsidR="00F53A06" w:rsidRDefault="00F53A06" w:rsidP="00740CDE">
            <w:pPr>
              <w:ind w:left="680"/>
              <w:rPr>
                <w:sz w:val="20"/>
                <w:szCs w:val="20"/>
              </w:rPr>
            </w:pPr>
            <w:r>
              <w:rPr>
                <w:rFonts w:eastAsia="Times New Roman"/>
                <w:color w:val="FFFFFF"/>
                <w:sz w:val="24"/>
                <w:szCs w:val="24"/>
              </w:rPr>
              <w:t>Kết quả</w:t>
            </w:r>
          </w:p>
        </w:tc>
      </w:tr>
      <w:tr w:rsidR="00F53A06" w:rsidTr="00740CDE">
        <w:trPr>
          <w:trHeight w:val="260"/>
        </w:trPr>
        <w:tc>
          <w:tcPr>
            <w:tcW w:w="2160" w:type="dxa"/>
            <w:tcBorders>
              <w:top w:val="single" w:sz="8" w:space="0" w:color="auto"/>
              <w:left w:val="single" w:sz="8" w:space="0" w:color="auto"/>
              <w:right w:val="single" w:sz="8" w:space="0" w:color="auto"/>
            </w:tcBorders>
            <w:vAlign w:val="bottom"/>
          </w:tcPr>
          <w:p w:rsidR="00F53A06" w:rsidRDefault="00F53A06" w:rsidP="00740CDE">
            <w:pPr>
              <w:spacing w:line="260" w:lineRule="exact"/>
              <w:ind w:left="120"/>
              <w:rPr>
                <w:sz w:val="20"/>
                <w:szCs w:val="20"/>
              </w:rPr>
            </w:pPr>
            <w:r>
              <w:rPr>
                <w:rFonts w:eastAsia="Times New Roman"/>
                <w:sz w:val="24"/>
                <w:szCs w:val="24"/>
              </w:rPr>
              <w:t>Layout</w:t>
            </w:r>
          </w:p>
        </w:tc>
        <w:tc>
          <w:tcPr>
            <w:tcW w:w="2920" w:type="dxa"/>
            <w:tcBorders>
              <w:top w:val="single" w:sz="8" w:space="0" w:color="auto"/>
              <w:right w:val="single" w:sz="8" w:space="0" w:color="auto"/>
            </w:tcBorders>
            <w:vAlign w:val="bottom"/>
          </w:tcPr>
          <w:p w:rsidR="00F53A06" w:rsidRDefault="00F53A06" w:rsidP="00740CDE">
            <w:pPr>
              <w:spacing w:line="260" w:lineRule="exact"/>
              <w:ind w:left="100"/>
              <w:rPr>
                <w:sz w:val="20"/>
                <w:szCs w:val="20"/>
              </w:rPr>
            </w:pPr>
            <w:r>
              <w:rPr>
                <w:rFonts w:eastAsia="Times New Roman"/>
                <w:sz w:val="24"/>
                <w:szCs w:val="24"/>
              </w:rPr>
              <w:t>Màn hình chính có:</w:t>
            </w:r>
          </w:p>
        </w:tc>
        <w:tc>
          <w:tcPr>
            <w:tcW w:w="1340" w:type="dxa"/>
            <w:tcBorders>
              <w:top w:val="single" w:sz="8" w:space="0" w:color="auto"/>
              <w:right w:val="single" w:sz="8" w:space="0" w:color="auto"/>
            </w:tcBorders>
            <w:vAlign w:val="bottom"/>
          </w:tcPr>
          <w:p w:rsidR="00F53A06" w:rsidRDefault="00F53A06" w:rsidP="00740CDE">
            <w:pPr>
              <w:spacing w:line="260" w:lineRule="exact"/>
              <w:ind w:left="100"/>
              <w:rPr>
                <w:sz w:val="20"/>
                <w:szCs w:val="20"/>
              </w:rPr>
            </w:pPr>
            <w:r>
              <w:rPr>
                <w:rFonts w:eastAsia="Times New Roman"/>
                <w:sz w:val="24"/>
                <w:szCs w:val="24"/>
              </w:rPr>
              <w:t>N/A</w:t>
            </w:r>
          </w:p>
        </w:tc>
        <w:tc>
          <w:tcPr>
            <w:tcW w:w="2120" w:type="dxa"/>
            <w:tcBorders>
              <w:top w:val="single" w:sz="8" w:space="0" w:color="auto"/>
              <w:right w:val="single" w:sz="8" w:space="0" w:color="auto"/>
            </w:tcBorders>
            <w:vAlign w:val="bottom"/>
          </w:tcPr>
          <w:p w:rsidR="00F53A06" w:rsidRDefault="00F53A06" w:rsidP="00740CDE">
            <w:pPr>
              <w:spacing w:line="260" w:lineRule="exact"/>
              <w:ind w:left="100"/>
              <w:rPr>
                <w:sz w:val="20"/>
                <w:szCs w:val="20"/>
              </w:rPr>
            </w:pPr>
            <w:r>
              <w:rPr>
                <w:rFonts w:eastAsia="Times New Roman"/>
                <w:sz w:val="24"/>
                <w:szCs w:val="24"/>
              </w:rPr>
              <w:t>N/A</w:t>
            </w: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740CDE">
            <w:pPr>
              <w:rPr>
                <w:sz w:val="24"/>
                <w:szCs w:val="24"/>
              </w:rPr>
            </w:pPr>
          </w:p>
        </w:tc>
        <w:tc>
          <w:tcPr>
            <w:tcW w:w="2920" w:type="dxa"/>
            <w:tcBorders>
              <w:right w:val="single" w:sz="8" w:space="0" w:color="auto"/>
            </w:tcBorders>
            <w:vAlign w:val="bottom"/>
          </w:tcPr>
          <w:p w:rsidR="00F53A06" w:rsidRDefault="00F53A06" w:rsidP="0085611D">
            <w:pPr>
              <w:ind w:left="100"/>
              <w:rPr>
                <w:sz w:val="20"/>
                <w:szCs w:val="20"/>
              </w:rPr>
            </w:pPr>
            <w:r>
              <w:rPr>
                <w:rFonts w:eastAsia="Times New Roman"/>
                <w:sz w:val="24"/>
                <w:szCs w:val="24"/>
              </w:rPr>
              <w:t xml:space="preserve">- 1 </w:t>
            </w:r>
            <w:r w:rsidR="0085611D">
              <w:rPr>
                <w:rFonts w:eastAsia="Times New Roman"/>
                <w:sz w:val="24"/>
                <w:szCs w:val="24"/>
              </w:rPr>
              <w:t>imageview</w:t>
            </w: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F53A06" w:rsidP="00740CDE">
            <w:pPr>
              <w:rPr>
                <w:sz w:val="24"/>
                <w:szCs w:val="24"/>
              </w:rPr>
            </w:pP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740CDE">
            <w:pPr>
              <w:rPr>
                <w:sz w:val="24"/>
                <w:szCs w:val="24"/>
              </w:rPr>
            </w:pPr>
          </w:p>
        </w:tc>
        <w:tc>
          <w:tcPr>
            <w:tcW w:w="2920" w:type="dxa"/>
            <w:tcBorders>
              <w:right w:val="single" w:sz="8" w:space="0" w:color="auto"/>
            </w:tcBorders>
            <w:vAlign w:val="bottom"/>
          </w:tcPr>
          <w:p w:rsidR="00F53A06" w:rsidRDefault="0085611D" w:rsidP="00740CDE">
            <w:pPr>
              <w:ind w:left="100"/>
              <w:rPr>
                <w:sz w:val="20"/>
                <w:szCs w:val="20"/>
              </w:rPr>
            </w:pPr>
            <w:r>
              <w:rPr>
                <w:rFonts w:eastAsia="Times New Roman"/>
                <w:sz w:val="24"/>
                <w:szCs w:val="24"/>
              </w:rPr>
              <w:t>- 3 EditText</w:t>
            </w: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F53A06" w:rsidP="00740CDE">
            <w:pPr>
              <w:rPr>
                <w:sz w:val="24"/>
                <w:szCs w:val="24"/>
              </w:rPr>
            </w:pP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740CDE">
            <w:pPr>
              <w:rPr>
                <w:sz w:val="24"/>
                <w:szCs w:val="24"/>
              </w:rPr>
            </w:pPr>
          </w:p>
        </w:tc>
        <w:tc>
          <w:tcPr>
            <w:tcW w:w="2920" w:type="dxa"/>
            <w:tcBorders>
              <w:right w:val="single" w:sz="8" w:space="0" w:color="auto"/>
            </w:tcBorders>
            <w:vAlign w:val="bottom"/>
          </w:tcPr>
          <w:p w:rsidR="00F53A06" w:rsidRDefault="0085611D" w:rsidP="00740CDE">
            <w:pPr>
              <w:ind w:left="100"/>
              <w:rPr>
                <w:sz w:val="20"/>
                <w:szCs w:val="20"/>
              </w:rPr>
            </w:pPr>
            <w:r>
              <w:rPr>
                <w:rFonts w:eastAsia="Times New Roman"/>
                <w:sz w:val="24"/>
                <w:szCs w:val="24"/>
              </w:rPr>
              <w:t>-2</w:t>
            </w:r>
            <w:r w:rsidR="00F53A06">
              <w:rPr>
                <w:rFonts w:eastAsia="Times New Roman"/>
                <w:sz w:val="24"/>
                <w:szCs w:val="24"/>
              </w:rPr>
              <w:t xml:space="preserve"> button</w:t>
            </w: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F53A06" w:rsidP="00740CDE">
            <w:pPr>
              <w:rPr>
                <w:sz w:val="24"/>
                <w:szCs w:val="24"/>
              </w:rPr>
            </w:pPr>
          </w:p>
        </w:tc>
      </w:tr>
      <w:tr w:rsidR="00F53A06" w:rsidTr="00740CDE">
        <w:trPr>
          <w:trHeight w:val="195"/>
        </w:trPr>
        <w:tc>
          <w:tcPr>
            <w:tcW w:w="2160" w:type="dxa"/>
            <w:tcBorders>
              <w:left w:val="single" w:sz="8" w:space="0" w:color="auto"/>
              <w:bottom w:val="single" w:sz="8" w:space="0" w:color="auto"/>
              <w:right w:val="single" w:sz="8" w:space="0" w:color="auto"/>
            </w:tcBorders>
            <w:vAlign w:val="bottom"/>
          </w:tcPr>
          <w:p w:rsidR="00F53A06" w:rsidRDefault="00F53A06" w:rsidP="00740CDE">
            <w:pPr>
              <w:rPr>
                <w:sz w:val="16"/>
                <w:szCs w:val="16"/>
              </w:rPr>
            </w:pPr>
          </w:p>
        </w:tc>
        <w:tc>
          <w:tcPr>
            <w:tcW w:w="2920" w:type="dxa"/>
            <w:tcBorders>
              <w:bottom w:val="single" w:sz="8" w:space="0" w:color="auto"/>
              <w:right w:val="single" w:sz="8" w:space="0" w:color="auto"/>
            </w:tcBorders>
            <w:vAlign w:val="bottom"/>
          </w:tcPr>
          <w:p w:rsidR="00F53A06" w:rsidRDefault="00F53A06" w:rsidP="00740CDE">
            <w:pPr>
              <w:rPr>
                <w:sz w:val="16"/>
                <w:szCs w:val="16"/>
              </w:rPr>
            </w:pPr>
          </w:p>
        </w:tc>
        <w:tc>
          <w:tcPr>
            <w:tcW w:w="1340" w:type="dxa"/>
            <w:tcBorders>
              <w:bottom w:val="single" w:sz="8" w:space="0" w:color="auto"/>
              <w:right w:val="single" w:sz="8" w:space="0" w:color="auto"/>
            </w:tcBorders>
            <w:vAlign w:val="bottom"/>
          </w:tcPr>
          <w:p w:rsidR="00F53A06" w:rsidRDefault="00F53A06" w:rsidP="00740CDE">
            <w:pPr>
              <w:rPr>
                <w:sz w:val="16"/>
                <w:szCs w:val="16"/>
              </w:rPr>
            </w:pPr>
          </w:p>
        </w:tc>
        <w:tc>
          <w:tcPr>
            <w:tcW w:w="2120" w:type="dxa"/>
            <w:tcBorders>
              <w:bottom w:val="single" w:sz="8" w:space="0" w:color="auto"/>
              <w:right w:val="single" w:sz="8" w:space="0" w:color="auto"/>
            </w:tcBorders>
            <w:vAlign w:val="bottom"/>
          </w:tcPr>
          <w:p w:rsidR="00F53A06" w:rsidRDefault="00F53A06" w:rsidP="00740CDE">
            <w:pPr>
              <w:rPr>
                <w:sz w:val="16"/>
                <w:szCs w:val="16"/>
              </w:rPr>
            </w:pPr>
          </w:p>
        </w:tc>
      </w:tr>
      <w:tr w:rsidR="00F53A06" w:rsidTr="00740CDE">
        <w:trPr>
          <w:trHeight w:val="260"/>
        </w:trPr>
        <w:tc>
          <w:tcPr>
            <w:tcW w:w="2160" w:type="dxa"/>
            <w:tcBorders>
              <w:left w:val="single" w:sz="8" w:space="0" w:color="auto"/>
              <w:right w:val="single" w:sz="8" w:space="0" w:color="auto"/>
            </w:tcBorders>
            <w:vAlign w:val="bottom"/>
          </w:tcPr>
          <w:p w:rsidR="00F53A06" w:rsidRDefault="0085611D" w:rsidP="00740CDE">
            <w:pPr>
              <w:spacing w:line="260" w:lineRule="exact"/>
              <w:ind w:left="120"/>
              <w:rPr>
                <w:sz w:val="20"/>
                <w:szCs w:val="20"/>
              </w:rPr>
            </w:pPr>
            <w:r>
              <w:rPr>
                <w:rFonts w:eastAsia="Times New Roman"/>
                <w:sz w:val="24"/>
                <w:szCs w:val="24"/>
              </w:rPr>
              <w:t>Imageview</w:t>
            </w:r>
          </w:p>
        </w:tc>
        <w:tc>
          <w:tcPr>
            <w:tcW w:w="2920" w:type="dxa"/>
            <w:tcBorders>
              <w:right w:val="single" w:sz="8" w:space="0" w:color="auto"/>
            </w:tcBorders>
            <w:vAlign w:val="bottom"/>
          </w:tcPr>
          <w:p w:rsidR="00F53A06" w:rsidRDefault="0085611D" w:rsidP="0085611D">
            <w:pPr>
              <w:spacing w:line="260" w:lineRule="exact"/>
              <w:rPr>
                <w:sz w:val="20"/>
                <w:szCs w:val="20"/>
              </w:rPr>
            </w:pPr>
            <w:r>
              <w:rPr>
                <w:rFonts w:eastAsia="Times New Roman"/>
                <w:sz w:val="24"/>
                <w:szCs w:val="24"/>
              </w:rPr>
              <w:t>Thêm hình ảnh giáo viên</w:t>
            </w:r>
          </w:p>
        </w:tc>
        <w:tc>
          <w:tcPr>
            <w:tcW w:w="1340" w:type="dxa"/>
            <w:tcBorders>
              <w:right w:val="single" w:sz="8" w:space="0" w:color="auto"/>
            </w:tcBorders>
            <w:vAlign w:val="bottom"/>
          </w:tcPr>
          <w:p w:rsidR="00F53A06" w:rsidRDefault="0085611D" w:rsidP="00740CDE">
            <w:pPr>
              <w:spacing w:line="260"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F53A06" w:rsidRDefault="0085611D" w:rsidP="00740CDE">
            <w:pPr>
              <w:spacing w:line="260" w:lineRule="exact"/>
              <w:ind w:left="100"/>
              <w:rPr>
                <w:sz w:val="20"/>
                <w:szCs w:val="20"/>
              </w:rPr>
            </w:pPr>
            <w:r>
              <w:rPr>
                <w:rFonts w:eastAsia="Times New Roman"/>
                <w:sz w:val="24"/>
                <w:szCs w:val="24"/>
              </w:rPr>
              <w:t>Hiển thị hình ảnh giáo viên</w:t>
            </w: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740CDE">
            <w:pPr>
              <w:rPr>
                <w:sz w:val="24"/>
                <w:szCs w:val="24"/>
              </w:rPr>
            </w:pPr>
          </w:p>
        </w:tc>
        <w:tc>
          <w:tcPr>
            <w:tcW w:w="2920" w:type="dxa"/>
            <w:tcBorders>
              <w:right w:val="single" w:sz="8" w:space="0" w:color="auto"/>
            </w:tcBorders>
            <w:vAlign w:val="bottom"/>
          </w:tcPr>
          <w:p w:rsidR="00F53A06" w:rsidRDefault="00F53A06" w:rsidP="0085611D">
            <w:pPr>
              <w:rPr>
                <w:sz w:val="20"/>
                <w:szCs w:val="20"/>
              </w:rPr>
            </w:pPr>
          </w:p>
        </w:tc>
        <w:tc>
          <w:tcPr>
            <w:tcW w:w="1340" w:type="dxa"/>
            <w:tcBorders>
              <w:right w:val="single" w:sz="8" w:space="0" w:color="auto"/>
            </w:tcBorders>
            <w:vAlign w:val="bottom"/>
          </w:tcPr>
          <w:p w:rsidR="00F53A06" w:rsidRDefault="00F53A06" w:rsidP="0085611D">
            <w:pPr>
              <w:rPr>
                <w:sz w:val="20"/>
                <w:szCs w:val="20"/>
              </w:rPr>
            </w:pPr>
          </w:p>
        </w:tc>
        <w:tc>
          <w:tcPr>
            <w:tcW w:w="2120" w:type="dxa"/>
            <w:tcBorders>
              <w:right w:val="single" w:sz="8" w:space="0" w:color="auto"/>
            </w:tcBorders>
            <w:vAlign w:val="bottom"/>
          </w:tcPr>
          <w:p w:rsidR="00F53A06" w:rsidRDefault="00F53A06" w:rsidP="0085611D">
            <w:pPr>
              <w:rPr>
                <w:sz w:val="20"/>
                <w:szCs w:val="20"/>
              </w:rPr>
            </w:pP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740CDE">
            <w:pPr>
              <w:rPr>
                <w:sz w:val="24"/>
                <w:szCs w:val="24"/>
              </w:rPr>
            </w:pPr>
          </w:p>
        </w:tc>
        <w:tc>
          <w:tcPr>
            <w:tcW w:w="2920" w:type="dxa"/>
            <w:tcBorders>
              <w:right w:val="single" w:sz="8" w:space="0" w:color="auto"/>
            </w:tcBorders>
            <w:vAlign w:val="bottom"/>
          </w:tcPr>
          <w:p w:rsidR="00F53A06" w:rsidRDefault="00F53A06" w:rsidP="0085611D">
            <w:pPr>
              <w:rPr>
                <w:sz w:val="20"/>
                <w:szCs w:val="20"/>
              </w:rPr>
            </w:pP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F53A06" w:rsidP="0085611D">
            <w:pPr>
              <w:rPr>
                <w:sz w:val="20"/>
                <w:szCs w:val="20"/>
              </w:rPr>
            </w:pPr>
          </w:p>
        </w:tc>
      </w:tr>
      <w:tr w:rsidR="00F53A06" w:rsidTr="00740CDE">
        <w:trPr>
          <w:trHeight w:val="279"/>
        </w:trPr>
        <w:tc>
          <w:tcPr>
            <w:tcW w:w="2160" w:type="dxa"/>
            <w:tcBorders>
              <w:left w:val="single" w:sz="8" w:space="0" w:color="auto"/>
              <w:bottom w:val="single" w:sz="8" w:space="0" w:color="auto"/>
              <w:right w:val="single" w:sz="8" w:space="0" w:color="auto"/>
            </w:tcBorders>
            <w:vAlign w:val="bottom"/>
          </w:tcPr>
          <w:p w:rsidR="00F53A06" w:rsidRDefault="00F53A06" w:rsidP="00740CDE">
            <w:pPr>
              <w:rPr>
                <w:sz w:val="24"/>
                <w:szCs w:val="24"/>
              </w:rPr>
            </w:pPr>
          </w:p>
        </w:tc>
        <w:tc>
          <w:tcPr>
            <w:tcW w:w="2920" w:type="dxa"/>
            <w:tcBorders>
              <w:bottom w:val="single" w:sz="8" w:space="0" w:color="auto"/>
              <w:right w:val="single" w:sz="8" w:space="0" w:color="auto"/>
            </w:tcBorders>
            <w:vAlign w:val="bottom"/>
          </w:tcPr>
          <w:p w:rsidR="00F53A06" w:rsidRDefault="00F53A06" w:rsidP="0085611D">
            <w:pPr>
              <w:rPr>
                <w:sz w:val="20"/>
                <w:szCs w:val="20"/>
              </w:rPr>
            </w:pPr>
          </w:p>
        </w:tc>
        <w:tc>
          <w:tcPr>
            <w:tcW w:w="1340" w:type="dxa"/>
            <w:tcBorders>
              <w:bottom w:val="single" w:sz="8" w:space="0" w:color="auto"/>
              <w:right w:val="single" w:sz="8" w:space="0" w:color="auto"/>
            </w:tcBorders>
            <w:vAlign w:val="bottom"/>
          </w:tcPr>
          <w:p w:rsidR="00F53A06" w:rsidRDefault="00F53A06" w:rsidP="00740CDE">
            <w:pPr>
              <w:rPr>
                <w:sz w:val="24"/>
                <w:szCs w:val="24"/>
              </w:rPr>
            </w:pPr>
          </w:p>
        </w:tc>
        <w:tc>
          <w:tcPr>
            <w:tcW w:w="2120" w:type="dxa"/>
            <w:tcBorders>
              <w:bottom w:val="single" w:sz="8" w:space="0" w:color="auto"/>
              <w:right w:val="single" w:sz="8" w:space="0" w:color="auto"/>
            </w:tcBorders>
            <w:vAlign w:val="bottom"/>
          </w:tcPr>
          <w:p w:rsidR="00F53A06" w:rsidRDefault="00F53A06" w:rsidP="00740CDE">
            <w:pPr>
              <w:rPr>
                <w:sz w:val="24"/>
                <w:szCs w:val="24"/>
              </w:rPr>
            </w:pPr>
          </w:p>
        </w:tc>
      </w:tr>
      <w:tr w:rsidR="00F53A06" w:rsidTr="00740CDE">
        <w:trPr>
          <w:trHeight w:val="263"/>
        </w:trPr>
        <w:tc>
          <w:tcPr>
            <w:tcW w:w="2160" w:type="dxa"/>
            <w:tcBorders>
              <w:left w:val="single" w:sz="8" w:space="0" w:color="auto"/>
              <w:right w:val="single" w:sz="8" w:space="0" w:color="auto"/>
            </w:tcBorders>
            <w:vAlign w:val="bottom"/>
          </w:tcPr>
          <w:p w:rsidR="00F53A06" w:rsidRDefault="0085611D" w:rsidP="00740CDE">
            <w:pPr>
              <w:spacing w:line="263" w:lineRule="exact"/>
              <w:ind w:left="120"/>
              <w:rPr>
                <w:sz w:val="20"/>
                <w:szCs w:val="20"/>
              </w:rPr>
            </w:pPr>
            <w:r>
              <w:rPr>
                <w:rFonts w:eastAsia="Times New Roman"/>
                <w:sz w:val="24"/>
                <w:szCs w:val="24"/>
              </w:rPr>
              <w:t>EditText</w:t>
            </w:r>
          </w:p>
        </w:tc>
        <w:tc>
          <w:tcPr>
            <w:tcW w:w="2920" w:type="dxa"/>
            <w:tcBorders>
              <w:right w:val="single" w:sz="8" w:space="0" w:color="auto"/>
            </w:tcBorders>
            <w:vAlign w:val="bottom"/>
          </w:tcPr>
          <w:p w:rsidR="00F53A06" w:rsidRDefault="0085611D" w:rsidP="00740CDE">
            <w:pPr>
              <w:spacing w:line="263" w:lineRule="exact"/>
              <w:ind w:left="100"/>
              <w:rPr>
                <w:sz w:val="20"/>
                <w:szCs w:val="20"/>
              </w:rPr>
            </w:pPr>
            <w:r>
              <w:rPr>
                <w:rFonts w:eastAsia="Times New Roman"/>
                <w:sz w:val="24"/>
                <w:szCs w:val="24"/>
              </w:rPr>
              <w:t>Nhập cách thông tin cần thiêt</w:t>
            </w:r>
          </w:p>
        </w:tc>
        <w:tc>
          <w:tcPr>
            <w:tcW w:w="1340" w:type="dxa"/>
            <w:tcBorders>
              <w:right w:val="single" w:sz="8" w:space="0" w:color="auto"/>
            </w:tcBorders>
            <w:vAlign w:val="bottom"/>
          </w:tcPr>
          <w:p w:rsidR="00F53A06" w:rsidRDefault="00F53A06" w:rsidP="00740CDE">
            <w:pPr>
              <w:spacing w:line="263"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F53A06" w:rsidRDefault="0085611D" w:rsidP="00740CDE">
            <w:pPr>
              <w:spacing w:line="263" w:lineRule="exact"/>
              <w:ind w:left="100"/>
              <w:rPr>
                <w:sz w:val="20"/>
                <w:szCs w:val="20"/>
              </w:rPr>
            </w:pPr>
            <w:r>
              <w:rPr>
                <w:rFonts w:eastAsia="Times New Roman"/>
                <w:sz w:val="24"/>
                <w:szCs w:val="24"/>
              </w:rPr>
              <w:t>Lưu lại chi tiết cần thiết</w:t>
            </w: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740CDE">
            <w:pPr>
              <w:rPr>
                <w:sz w:val="24"/>
                <w:szCs w:val="24"/>
              </w:rPr>
            </w:pPr>
          </w:p>
        </w:tc>
        <w:tc>
          <w:tcPr>
            <w:tcW w:w="2920" w:type="dxa"/>
            <w:tcBorders>
              <w:right w:val="single" w:sz="8" w:space="0" w:color="auto"/>
            </w:tcBorders>
            <w:vAlign w:val="bottom"/>
          </w:tcPr>
          <w:p w:rsidR="00F53A06" w:rsidRDefault="00F53A06" w:rsidP="00740CDE">
            <w:pPr>
              <w:ind w:left="100"/>
              <w:rPr>
                <w:sz w:val="20"/>
                <w:szCs w:val="20"/>
              </w:rPr>
            </w:pP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F53A06" w:rsidP="0085611D">
            <w:pPr>
              <w:rPr>
                <w:sz w:val="20"/>
                <w:szCs w:val="20"/>
              </w:rPr>
            </w:pPr>
          </w:p>
        </w:tc>
      </w:tr>
      <w:tr w:rsidR="00F53A06" w:rsidTr="00740CDE">
        <w:trPr>
          <w:trHeight w:val="425"/>
        </w:trPr>
        <w:tc>
          <w:tcPr>
            <w:tcW w:w="2160" w:type="dxa"/>
            <w:tcBorders>
              <w:left w:val="single" w:sz="8" w:space="0" w:color="auto"/>
              <w:bottom w:val="single" w:sz="8" w:space="0" w:color="auto"/>
              <w:right w:val="single" w:sz="8" w:space="0" w:color="auto"/>
            </w:tcBorders>
            <w:vAlign w:val="bottom"/>
          </w:tcPr>
          <w:p w:rsidR="00F53A06" w:rsidRDefault="00F53A06" w:rsidP="00740CDE">
            <w:pPr>
              <w:rPr>
                <w:sz w:val="24"/>
                <w:szCs w:val="24"/>
              </w:rPr>
            </w:pPr>
          </w:p>
        </w:tc>
        <w:tc>
          <w:tcPr>
            <w:tcW w:w="2920" w:type="dxa"/>
            <w:tcBorders>
              <w:bottom w:val="single" w:sz="8" w:space="0" w:color="auto"/>
              <w:right w:val="single" w:sz="8" w:space="0" w:color="auto"/>
            </w:tcBorders>
            <w:vAlign w:val="bottom"/>
          </w:tcPr>
          <w:p w:rsidR="00F53A06" w:rsidRDefault="00F53A06" w:rsidP="00740CDE">
            <w:pPr>
              <w:rPr>
                <w:sz w:val="24"/>
                <w:szCs w:val="24"/>
              </w:rPr>
            </w:pPr>
          </w:p>
        </w:tc>
        <w:tc>
          <w:tcPr>
            <w:tcW w:w="1340" w:type="dxa"/>
            <w:tcBorders>
              <w:bottom w:val="single" w:sz="8" w:space="0" w:color="auto"/>
              <w:right w:val="single" w:sz="8" w:space="0" w:color="auto"/>
            </w:tcBorders>
            <w:vAlign w:val="bottom"/>
          </w:tcPr>
          <w:p w:rsidR="00F53A06" w:rsidRDefault="00F53A06" w:rsidP="00740CDE">
            <w:pPr>
              <w:rPr>
                <w:sz w:val="24"/>
                <w:szCs w:val="24"/>
              </w:rPr>
            </w:pPr>
          </w:p>
        </w:tc>
        <w:tc>
          <w:tcPr>
            <w:tcW w:w="2120" w:type="dxa"/>
            <w:tcBorders>
              <w:bottom w:val="single" w:sz="8" w:space="0" w:color="auto"/>
              <w:right w:val="single" w:sz="8" w:space="0" w:color="auto"/>
            </w:tcBorders>
            <w:vAlign w:val="bottom"/>
          </w:tcPr>
          <w:p w:rsidR="00F53A06" w:rsidRDefault="00F53A06" w:rsidP="00740CDE">
            <w:pPr>
              <w:rPr>
                <w:sz w:val="24"/>
                <w:szCs w:val="24"/>
              </w:rPr>
            </w:pPr>
          </w:p>
        </w:tc>
      </w:tr>
      <w:tr w:rsidR="00F53A06" w:rsidTr="00740CDE">
        <w:trPr>
          <w:trHeight w:val="262"/>
        </w:trPr>
        <w:tc>
          <w:tcPr>
            <w:tcW w:w="2160" w:type="dxa"/>
            <w:tcBorders>
              <w:left w:val="single" w:sz="8" w:space="0" w:color="auto"/>
              <w:right w:val="single" w:sz="8" w:space="0" w:color="auto"/>
            </w:tcBorders>
            <w:vAlign w:val="bottom"/>
          </w:tcPr>
          <w:p w:rsidR="00F53A06" w:rsidRDefault="008474EC" w:rsidP="00740CDE">
            <w:pPr>
              <w:spacing w:line="262" w:lineRule="exact"/>
              <w:ind w:left="120"/>
              <w:rPr>
                <w:sz w:val="20"/>
                <w:szCs w:val="20"/>
              </w:rPr>
            </w:pPr>
            <w:r>
              <w:rPr>
                <w:rFonts w:eastAsia="Times New Roman"/>
                <w:sz w:val="24"/>
                <w:szCs w:val="24"/>
              </w:rPr>
              <w:t>Button “Hủy</w:t>
            </w:r>
            <w:r w:rsidR="00F53A06">
              <w:rPr>
                <w:rFonts w:eastAsia="Times New Roman"/>
                <w:sz w:val="24"/>
                <w:szCs w:val="24"/>
              </w:rPr>
              <w:t>”</w:t>
            </w:r>
          </w:p>
        </w:tc>
        <w:tc>
          <w:tcPr>
            <w:tcW w:w="2920" w:type="dxa"/>
            <w:tcBorders>
              <w:right w:val="single" w:sz="8" w:space="0" w:color="auto"/>
            </w:tcBorders>
            <w:vAlign w:val="bottom"/>
          </w:tcPr>
          <w:p w:rsidR="00F53A06" w:rsidRDefault="008474EC" w:rsidP="00740CDE">
            <w:pPr>
              <w:spacing w:line="262" w:lineRule="exact"/>
              <w:ind w:left="100"/>
              <w:rPr>
                <w:sz w:val="20"/>
                <w:szCs w:val="20"/>
              </w:rPr>
            </w:pPr>
            <w:r>
              <w:rPr>
                <w:rFonts w:eastAsia="Times New Roman"/>
                <w:sz w:val="24"/>
                <w:szCs w:val="24"/>
              </w:rPr>
              <w:t>Quay về màn hình “Giáo</w:t>
            </w:r>
          </w:p>
        </w:tc>
        <w:tc>
          <w:tcPr>
            <w:tcW w:w="1340" w:type="dxa"/>
            <w:tcBorders>
              <w:right w:val="single" w:sz="8" w:space="0" w:color="auto"/>
            </w:tcBorders>
            <w:vAlign w:val="bottom"/>
          </w:tcPr>
          <w:p w:rsidR="00F53A06" w:rsidRDefault="00F53A06" w:rsidP="00740CDE">
            <w:pPr>
              <w:spacing w:line="262"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F53A06" w:rsidRDefault="00F53A06" w:rsidP="00740CDE">
            <w:pPr>
              <w:spacing w:line="262" w:lineRule="exact"/>
              <w:ind w:left="100"/>
              <w:rPr>
                <w:sz w:val="20"/>
                <w:szCs w:val="20"/>
              </w:rPr>
            </w:pPr>
            <w:r>
              <w:rPr>
                <w:rFonts w:eastAsia="Times New Roman"/>
                <w:sz w:val="24"/>
                <w:szCs w:val="24"/>
              </w:rPr>
              <w:t>Quay về màn hình</w:t>
            </w: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740CDE">
            <w:pPr>
              <w:rPr>
                <w:sz w:val="24"/>
                <w:szCs w:val="24"/>
              </w:rPr>
            </w:pPr>
          </w:p>
        </w:tc>
        <w:tc>
          <w:tcPr>
            <w:tcW w:w="2920" w:type="dxa"/>
            <w:tcBorders>
              <w:right w:val="single" w:sz="8" w:space="0" w:color="auto"/>
            </w:tcBorders>
            <w:vAlign w:val="bottom"/>
          </w:tcPr>
          <w:p w:rsidR="00F53A06" w:rsidRDefault="008474EC" w:rsidP="00740CDE">
            <w:pPr>
              <w:rPr>
                <w:sz w:val="24"/>
                <w:szCs w:val="24"/>
              </w:rPr>
            </w:pPr>
            <w:r>
              <w:rPr>
                <w:sz w:val="24"/>
                <w:szCs w:val="24"/>
              </w:rPr>
              <w:t>Viên”</w:t>
            </w: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8474EC" w:rsidP="00740CDE">
            <w:pPr>
              <w:ind w:left="100"/>
              <w:rPr>
                <w:sz w:val="20"/>
                <w:szCs w:val="20"/>
              </w:rPr>
            </w:pPr>
            <w:r>
              <w:rPr>
                <w:rFonts w:eastAsia="Times New Roman"/>
                <w:sz w:val="24"/>
                <w:szCs w:val="24"/>
              </w:rPr>
              <w:t>“Giáo viên”</w:t>
            </w:r>
          </w:p>
        </w:tc>
      </w:tr>
      <w:tr w:rsidR="008474EC" w:rsidTr="00740CDE">
        <w:trPr>
          <w:trHeight w:val="425"/>
        </w:trPr>
        <w:tc>
          <w:tcPr>
            <w:tcW w:w="2160" w:type="dxa"/>
            <w:tcBorders>
              <w:left w:val="single" w:sz="8" w:space="0" w:color="auto"/>
              <w:bottom w:val="single" w:sz="8" w:space="0" w:color="auto"/>
              <w:right w:val="single" w:sz="8" w:space="0" w:color="auto"/>
            </w:tcBorders>
            <w:vAlign w:val="bottom"/>
          </w:tcPr>
          <w:p w:rsidR="008474EC" w:rsidRDefault="008474EC" w:rsidP="00740CDE">
            <w:pPr>
              <w:rPr>
                <w:sz w:val="24"/>
                <w:szCs w:val="24"/>
              </w:rPr>
            </w:pPr>
          </w:p>
        </w:tc>
        <w:tc>
          <w:tcPr>
            <w:tcW w:w="2920" w:type="dxa"/>
            <w:tcBorders>
              <w:bottom w:val="single" w:sz="8" w:space="0" w:color="auto"/>
              <w:right w:val="single" w:sz="8" w:space="0" w:color="auto"/>
            </w:tcBorders>
            <w:vAlign w:val="bottom"/>
          </w:tcPr>
          <w:p w:rsidR="008474EC" w:rsidRDefault="008474EC" w:rsidP="00740CDE">
            <w:pPr>
              <w:rPr>
                <w:sz w:val="24"/>
                <w:szCs w:val="24"/>
              </w:rPr>
            </w:pPr>
          </w:p>
        </w:tc>
        <w:tc>
          <w:tcPr>
            <w:tcW w:w="1340" w:type="dxa"/>
            <w:tcBorders>
              <w:bottom w:val="single" w:sz="8" w:space="0" w:color="auto"/>
              <w:right w:val="single" w:sz="8" w:space="0" w:color="auto"/>
            </w:tcBorders>
            <w:vAlign w:val="bottom"/>
          </w:tcPr>
          <w:p w:rsidR="008474EC" w:rsidRDefault="008474EC" w:rsidP="00740CDE">
            <w:pPr>
              <w:rPr>
                <w:sz w:val="24"/>
                <w:szCs w:val="24"/>
              </w:rPr>
            </w:pPr>
          </w:p>
        </w:tc>
        <w:tc>
          <w:tcPr>
            <w:tcW w:w="2120" w:type="dxa"/>
            <w:tcBorders>
              <w:bottom w:val="single" w:sz="8" w:space="0" w:color="auto"/>
              <w:right w:val="single" w:sz="8" w:space="0" w:color="auto"/>
            </w:tcBorders>
            <w:vAlign w:val="bottom"/>
          </w:tcPr>
          <w:p w:rsidR="008474EC" w:rsidRDefault="008474EC" w:rsidP="00740CDE">
            <w:pPr>
              <w:rPr>
                <w:sz w:val="24"/>
                <w:szCs w:val="24"/>
              </w:rPr>
            </w:pPr>
          </w:p>
        </w:tc>
      </w:tr>
      <w:tr w:rsidR="008474EC" w:rsidTr="00740CDE">
        <w:trPr>
          <w:trHeight w:val="425"/>
        </w:trPr>
        <w:tc>
          <w:tcPr>
            <w:tcW w:w="2160" w:type="dxa"/>
            <w:tcBorders>
              <w:left w:val="single" w:sz="8" w:space="0" w:color="auto"/>
              <w:bottom w:val="single" w:sz="8" w:space="0" w:color="auto"/>
              <w:right w:val="single" w:sz="8" w:space="0" w:color="auto"/>
            </w:tcBorders>
            <w:vAlign w:val="bottom"/>
          </w:tcPr>
          <w:p w:rsidR="008474EC" w:rsidRDefault="008474EC" w:rsidP="00740CDE">
            <w:pPr>
              <w:rPr>
                <w:sz w:val="24"/>
                <w:szCs w:val="24"/>
              </w:rPr>
            </w:pPr>
            <w:r>
              <w:rPr>
                <w:rFonts w:eastAsia="Times New Roman"/>
                <w:sz w:val="24"/>
                <w:szCs w:val="24"/>
              </w:rPr>
              <w:t>Button “Thêm”</w:t>
            </w:r>
          </w:p>
        </w:tc>
        <w:tc>
          <w:tcPr>
            <w:tcW w:w="2920" w:type="dxa"/>
            <w:tcBorders>
              <w:bottom w:val="single" w:sz="8" w:space="0" w:color="auto"/>
              <w:right w:val="single" w:sz="8" w:space="0" w:color="auto"/>
            </w:tcBorders>
            <w:vAlign w:val="bottom"/>
          </w:tcPr>
          <w:p w:rsidR="008474EC" w:rsidRDefault="008474EC" w:rsidP="00740CDE">
            <w:pPr>
              <w:rPr>
                <w:sz w:val="24"/>
                <w:szCs w:val="24"/>
              </w:rPr>
            </w:pPr>
            <w:r>
              <w:rPr>
                <w:sz w:val="24"/>
                <w:szCs w:val="24"/>
              </w:rPr>
              <w:t>Thêm dữ liệu</w:t>
            </w:r>
          </w:p>
        </w:tc>
        <w:tc>
          <w:tcPr>
            <w:tcW w:w="1340" w:type="dxa"/>
            <w:tcBorders>
              <w:bottom w:val="single" w:sz="8" w:space="0" w:color="auto"/>
              <w:right w:val="single" w:sz="8" w:space="0" w:color="auto"/>
            </w:tcBorders>
            <w:vAlign w:val="bottom"/>
          </w:tcPr>
          <w:p w:rsidR="008474EC" w:rsidRDefault="008474EC" w:rsidP="00740CDE">
            <w:pPr>
              <w:rPr>
                <w:sz w:val="24"/>
                <w:szCs w:val="24"/>
              </w:rPr>
            </w:pPr>
            <w:r>
              <w:rPr>
                <w:sz w:val="24"/>
                <w:szCs w:val="24"/>
              </w:rPr>
              <w:t>Click</w:t>
            </w:r>
          </w:p>
        </w:tc>
        <w:tc>
          <w:tcPr>
            <w:tcW w:w="2120" w:type="dxa"/>
            <w:tcBorders>
              <w:bottom w:val="single" w:sz="8" w:space="0" w:color="auto"/>
              <w:right w:val="single" w:sz="8" w:space="0" w:color="auto"/>
            </w:tcBorders>
            <w:vAlign w:val="bottom"/>
          </w:tcPr>
          <w:p w:rsidR="008474EC" w:rsidRDefault="008474EC" w:rsidP="00740CDE">
            <w:pPr>
              <w:rPr>
                <w:sz w:val="24"/>
                <w:szCs w:val="24"/>
              </w:rPr>
            </w:pPr>
            <w:r>
              <w:rPr>
                <w:sz w:val="24"/>
                <w:szCs w:val="24"/>
              </w:rPr>
              <w:t>Hiển thị dữ liệu</w:t>
            </w:r>
          </w:p>
        </w:tc>
      </w:tr>
    </w:tbl>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72" w:lineRule="exact"/>
        <w:rPr>
          <w:sz w:val="20"/>
          <w:szCs w:val="20"/>
        </w:rPr>
      </w:pPr>
    </w:p>
    <w:p w:rsidR="00F53A06" w:rsidRDefault="00F53A06" w:rsidP="00F53A06">
      <w:pPr>
        <w:rPr>
          <w:sz w:val="20"/>
          <w:szCs w:val="20"/>
        </w:rPr>
      </w:pPr>
      <w:bookmarkStart w:id="19" w:name="page15"/>
      <w:bookmarkEnd w:id="19"/>
    </w:p>
    <w:p w:rsidR="00F53A06" w:rsidRDefault="00F53A06" w:rsidP="00F53A06">
      <w:pPr>
        <w:spacing w:line="273" w:lineRule="exact"/>
        <w:rPr>
          <w:sz w:val="20"/>
          <w:szCs w:val="20"/>
        </w:rPr>
      </w:pPr>
    </w:p>
    <w:p w:rsidR="00F53A06" w:rsidRDefault="00F53A06" w:rsidP="00F53A06">
      <w:pPr>
        <w:rPr>
          <w:sz w:val="20"/>
          <w:szCs w:val="20"/>
        </w:rPr>
      </w:pPr>
      <w:r>
        <w:rPr>
          <w:rFonts w:eastAsia="Times New Roman"/>
          <w:b/>
          <w:bCs/>
          <w:sz w:val="24"/>
          <w:szCs w:val="24"/>
        </w:rPr>
        <w:t>e. Chức năng #5: Màn hì</w:t>
      </w:r>
      <w:r w:rsidR="008474EC">
        <w:rPr>
          <w:rFonts w:eastAsia="Times New Roman"/>
          <w:b/>
          <w:bCs/>
          <w:sz w:val="24"/>
          <w:szCs w:val="24"/>
        </w:rPr>
        <w:t xml:space="preserve">nh giao diện </w:t>
      </w:r>
    </w:p>
    <w:p w:rsidR="00F53A06" w:rsidRDefault="00F53A06" w:rsidP="00F53A06">
      <w:pPr>
        <w:spacing w:line="221" w:lineRule="exact"/>
        <w:rPr>
          <w:sz w:val="20"/>
          <w:szCs w:val="20"/>
        </w:rPr>
      </w:pPr>
    </w:p>
    <w:p w:rsidR="00F53A06" w:rsidRDefault="00F53A06" w:rsidP="00F53A06">
      <w:pPr>
        <w:numPr>
          <w:ilvl w:val="0"/>
          <w:numId w:val="12"/>
        </w:numPr>
        <w:tabs>
          <w:tab w:val="left" w:pos="1080"/>
        </w:tabs>
        <w:ind w:left="1080" w:hanging="360"/>
        <w:rPr>
          <w:rFonts w:ascii="Courier New" w:eastAsia="Courier New" w:hAnsi="Courier New" w:cs="Courier New"/>
          <w:sz w:val="24"/>
          <w:szCs w:val="24"/>
        </w:rPr>
      </w:pPr>
      <w:r>
        <w:rPr>
          <w:rFonts w:eastAsia="Times New Roman"/>
          <w:b/>
          <w:bCs/>
          <w:sz w:val="24"/>
          <w:szCs w:val="24"/>
        </w:rPr>
        <w:t>Màn hình Tìm kiếm</w:t>
      </w:r>
    </w:p>
    <w:p w:rsidR="00F53A06" w:rsidRDefault="00F53A06" w:rsidP="00F53A06">
      <w:pPr>
        <w:spacing w:line="20" w:lineRule="exact"/>
        <w:rPr>
          <w:sz w:val="20"/>
          <w:szCs w:val="20"/>
        </w:rPr>
      </w:pPr>
    </w:p>
    <w:p w:rsidR="00F53A06" w:rsidRDefault="000B0AFB" w:rsidP="00F53A06">
      <w:pPr>
        <w:spacing w:line="200" w:lineRule="exact"/>
        <w:rPr>
          <w:sz w:val="20"/>
          <w:szCs w:val="20"/>
        </w:rPr>
      </w:pPr>
      <w:r>
        <w:rPr>
          <w:noProof/>
          <w:sz w:val="20"/>
          <w:szCs w:val="20"/>
        </w:rPr>
        <w:drawing>
          <wp:anchor distT="0" distB="0" distL="114300" distR="114300" simplePos="0" relativeHeight="251715072" behindDoc="1" locked="0" layoutInCell="1" allowOverlap="1" wp14:anchorId="6A68BD85" wp14:editId="4F3B7640">
            <wp:simplePos x="0" y="0"/>
            <wp:positionH relativeFrom="column">
              <wp:posOffset>1841141</wp:posOffset>
            </wp:positionH>
            <wp:positionV relativeFrom="paragraph">
              <wp:posOffset>66675</wp:posOffset>
            </wp:positionV>
            <wp:extent cx="2933111" cy="4619670"/>
            <wp:effectExtent l="0" t="0" r="63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303617_347352496658414_4478302536727986302_n.jpg"/>
                    <pic:cNvPicPr/>
                  </pic:nvPicPr>
                  <pic:blipFill>
                    <a:blip r:embed="rId24">
                      <a:extLst>
                        <a:ext uri="{28A0092B-C50C-407E-A947-70E740481C1C}">
                          <a14:useLocalDpi xmlns:a14="http://schemas.microsoft.com/office/drawing/2010/main" val="0"/>
                        </a:ext>
                      </a:extLst>
                    </a:blip>
                    <a:stretch>
                      <a:fillRect/>
                    </a:stretch>
                  </pic:blipFill>
                  <pic:spPr>
                    <a:xfrm>
                      <a:off x="0" y="0"/>
                      <a:ext cx="2933111" cy="4619670"/>
                    </a:xfrm>
                    <a:prstGeom prst="rect">
                      <a:avLst/>
                    </a:prstGeom>
                  </pic:spPr>
                </pic:pic>
              </a:graphicData>
            </a:graphic>
            <wp14:sizeRelH relativeFrom="page">
              <wp14:pctWidth>0</wp14:pctWidth>
            </wp14:sizeRelH>
            <wp14:sizeRelV relativeFrom="page">
              <wp14:pctHeight>0</wp14:pctHeight>
            </wp14:sizeRelV>
          </wp:anchor>
        </w:drawing>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3" w:lineRule="exact"/>
        <w:rPr>
          <w:sz w:val="20"/>
          <w:szCs w:val="20"/>
        </w:rPr>
      </w:pPr>
    </w:p>
    <w:p w:rsidR="00F53A06" w:rsidRDefault="00F53A06" w:rsidP="00F53A06">
      <w:pPr>
        <w:ind w:left="4080"/>
        <w:rPr>
          <w:sz w:val="20"/>
          <w:szCs w:val="20"/>
        </w:rPr>
      </w:pPr>
      <w:r>
        <w:rPr>
          <w:rFonts w:eastAsia="Times New Roman"/>
          <w:b/>
          <w:bCs/>
          <w:color w:val="4F81BD"/>
          <w:sz w:val="18"/>
          <w:szCs w:val="18"/>
        </w:rPr>
        <w:t>Hình 1 màn hình tìm kiếm</w:t>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bookmarkStart w:id="20" w:name="page16"/>
      <w:bookmarkEnd w:id="20"/>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76" w:lineRule="exact"/>
        <w:rPr>
          <w:sz w:val="20"/>
          <w:szCs w:val="20"/>
        </w:rPr>
      </w:pPr>
    </w:p>
    <w:p w:rsidR="00C85332" w:rsidRDefault="00C85332" w:rsidP="00F53A06">
      <w:pPr>
        <w:spacing w:line="276" w:lineRule="exact"/>
        <w:rPr>
          <w:sz w:val="20"/>
          <w:szCs w:val="20"/>
        </w:rPr>
      </w:pPr>
    </w:p>
    <w:p w:rsidR="00C85332" w:rsidRDefault="00C85332" w:rsidP="00F53A06">
      <w:pPr>
        <w:spacing w:line="276" w:lineRule="exact"/>
        <w:rPr>
          <w:sz w:val="20"/>
          <w:szCs w:val="20"/>
        </w:rPr>
      </w:pPr>
    </w:p>
    <w:p w:rsidR="00F53A06" w:rsidRDefault="00F53A06" w:rsidP="00F53A06">
      <w:pPr>
        <w:numPr>
          <w:ilvl w:val="0"/>
          <w:numId w:val="13"/>
        </w:numPr>
        <w:tabs>
          <w:tab w:val="left" w:pos="1200"/>
        </w:tabs>
        <w:ind w:left="1200" w:hanging="360"/>
        <w:rPr>
          <w:rFonts w:ascii="Courier New" w:eastAsia="Courier New" w:hAnsi="Courier New" w:cs="Courier New"/>
          <w:sz w:val="24"/>
          <w:szCs w:val="24"/>
        </w:rPr>
      </w:pPr>
      <w:r>
        <w:rPr>
          <w:rFonts w:eastAsia="Times New Roman"/>
          <w:b/>
          <w:bCs/>
          <w:sz w:val="24"/>
          <w:szCs w:val="24"/>
        </w:rPr>
        <w:t>Yêu cầu chức năng</w:t>
      </w:r>
    </w:p>
    <w:p w:rsidR="00F53A06" w:rsidRDefault="00F53A06" w:rsidP="00F53A06">
      <w:pPr>
        <w:spacing w:line="22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540"/>
        <w:gridCol w:w="2540"/>
        <w:gridCol w:w="1160"/>
        <w:gridCol w:w="2300"/>
      </w:tblGrid>
      <w:tr w:rsidR="00F53A06" w:rsidTr="00740CDE">
        <w:trPr>
          <w:trHeight w:val="345"/>
        </w:trPr>
        <w:tc>
          <w:tcPr>
            <w:tcW w:w="2540" w:type="dxa"/>
            <w:tcBorders>
              <w:top w:val="single" w:sz="8" w:space="0" w:color="auto"/>
              <w:left w:val="single" w:sz="8" w:space="0" w:color="auto"/>
              <w:bottom w:val="single" w:sz="8" w:space="0" w:color="808080"/>
              <w:right w:val="single" w:sz="8" w:space="0" w:color="auto"/>
            </w:tcBorders>
            <w:shd w:val="clear" w:color="auto" w:fill="808080"/>
            <w:vAlign w:val="bottom"/>
          </w:tcPr>
          <w:p w:rsidR="00F53A06" w:rsidRDefault="00F53A06" w:rsidP="00740CDE">
            <w:pPr>
              <w:ind w:left="900"/>
              <w:rPr>
                <w:sz w:val="20"/>
                <w:szCs w:val="20"/>
              </w:rPr>
            </w:pPr>
            <w:r>
              <w:rPr>
                <w:rFonts w:eastAsia="Times New Roman"/>
                <w:color w:val="FFFFFF"/>
                <w:sz w:val="24"/>
                <w:szCs w:val="24"/>
              </w:rPr>
              <w:t>Tiêu đề</w:t>
            </w:r>
          </w:p>
        </w:tc>
        <w:tc>
          <w:tcPr>
            <w:tcW w:w="2540" w:type="dxa"/>
            <w:tcBorders>
              <w:top w:val="single" w:sz="8" w:space="0" w:color="auto"/>
              <w:bottom w:val="single" w:sz="8" w:space="0" w:color="808080"/>
              <w:right w:val="single" w:sz="8" w:space="0" w:color="auto"/>
            </w:tcBorders>
            <w:shd w:val="clear" w:color="auto" w:fill="808080"/>
            <w:vAlign w:val="bottom"/>
          </w:tcPr>
          <w:p w:rsidR="00F53A06" w:rsidRDefault="00F53A06" w:rsidP="00740CDE">
            <w:pPr>
              <w:ind w:left="980"/>
              <w:rPr>
                <w:sz w:val="20"/>
                <w:szCs w:val="20"/>
              </w:rPr>
            </w:pPr>
            <w:r>
              <w:rPr>
                <w:rFonts w:eastAsia="Times New Roman"/>
                <w:color w:val="FFFFFF"/>
                <w:sz w:val="24"/>
                <w:szCs w:val="24"/>
              </w:rPr>
              <w:t>Mô tả</w:t>
            </w:r>
          </w:p>
        </w:tc>
        <w:tc>
          <w:tcPr>
            <w:tcW w:w="1160" w:type="dxa"/>
            <w:tcBorders>
              <w:top w:val="single" w:sz="8" w:space="0" w:color="auto"/>
              <w:bottom w:val="single" w:sz="8" w:space="0" w:color="808080"/>
              <w:right w:val="single" w:sz="8" w:space="0" w:color="auto"/>
            </w:tcBorders>
            <w:shd w:val="clear" w:color="auto" w:fill="808080"/>
            <w:vAlign w:val="bottom"/>
          </w:tcPr>
          <w:p w:rsidR="00F53A06" w:rsidRDefault="00F53A06" w:rsidP="00740CDE">
            <w:pPr>
              <w:ind w:left="120"/>
              <w:rPr>
                <w:sz w:val="20"/>
                <w:szCs w:val="20"/>
              </w:rPr>
            </w:pPr>
            <w:r>
              <w:rPr>
                <w:rFonts w:eastAsia="Times New Roman"/>
                <w:color w:val="FFFFFF"/>
                <w:sz w:val="24"/>
                <w:szCs w:val="24"/>
                <w:highlight w:val="darkGray"/>
              </w:rPr>
              <w:t>Qui trình</w:t>
            </w:r>
          </w:p>
        </w:tc>
        <w:tc>
          <w:tcPr>
            <w:tcW w:w="2300" w:type="dxa"/>
            <w:tcBorders>
              <w:top w:val="single" w:sz="8" w:space="0" w:color="auto"/>
              <w:bottom w:val="single" w:sz="8" w:space="0" w:color="808080"/>
              <w:right w:val="single" w:sz="8" w:space="0" w:color="auto"/>
            </w:tcBorders>
            <w:shd w:val="clear" w:color="auto" w:fill="808080"/>
            <w:vAlign w:val="bottom"/>
          </w:tcPr>
          <w:p w:rsidR="00F53A06" w:rsidRDefault="00F53A06" w:rsidP="00740CDE">
            <w:pPr>
              <w:ind w:left="760"/>
              <w:rPr>
                <w:sz w:val="20"/>
                <w:szCs w:val="20"/>
              </w:rPr>
            </w:pPr>
            <w:r>
              <w:rPr>
                <w:rFonts w:eastAsia="Times New Roman"/>
                <w:color w:val="FFFFFF"/>
                <w:sz w:val="24"/>
                <w:szCs w:val="24"/>
              </w:rPr>
              <w:t>Kết quả</w:t>
            </w:r>
          </w:p>
        </w:tc>
      </w:tr>
      <w:tr w:rsidR="00F53A06" w:rsidTr="00740CDE">
        <w:trPr>
          <w:trHeight w:val="262"/>
        </w:trPr>
        <w:tc>
          <w:tcPr>
            <w:tcW w:w="2540" w:type="dxa"/>
            <w:tcBorders>
              <w:top w:val="single" w:sz="8" w:space="0" w:color="auto"/>
              <w:left w:val="single" w:sz="8" w:space="0" w:color="auto"/>
              <w:right w:val="single" w:sz="8" w:space="0" w:color="auto"/>
            </w:tcBorders>
            <w:vAlign w:val="bottom"/>
          </w:tcPr>
          <w:p w:rsidR="00F53A06" w:rsidRDefault="00744869" w:rsidP="00740CDE">
            <w:pPr>
              <w:spacing w:line="262" w:lineRule="exact"/>
              <w:ind w:left="120"/>
              <w:rPr>
                <w:sz w:val="20"/>
                <w:szCs w:val="20"/>
              </w:rPr>
            </w:pPr>
            <w:r>
              <w:rPr>
                <w:rFonts w:eastAsia="Times New Roman"/>
                <w:sz w:val="24"/>
                <w:szCs w:val="24"/>
              </w:rPr>
              <w:t xml:space="preserve">Màn hình tìm kiếm </w:t>
            </w:r>
          </w:p>
        </w:tc>
        <w:tc>
          <w:tcPr>
            <w:tcW w:w="2540" w:type="dxa"/>
            <w:tcBorders>
              <w:top w:val="single" w:sz="8" w:space="0" w:color="auto"/>
              <w:right w:val="single" w:sz="8" w:space="0" w:color="auto"/>
            </w:tcBorders>
            <w:vAlign w:val="bottom"/>
          </w:tcPr>
          <w:p w:rsidR="00F53A06" w:rsidRDefault="00F53A06" w:rsidP="00740CDE">
            <w:pPr>
              <w:spacing w:line="262" w:lineRule="exact"/>
              <w:ind w:left="100"/>
              <w:rPr>
                <w:sz w:val="20"/>
                <w:szCs w:val="20"/>
              </w:rPr>
            </w:pPr>
            <w:r>
              <w:rPr>
                <w:rFonts w:eastAsia="Times New Roman"/>
                <w:sz w:val="24"/>
                <w:szCs w:val="24"/>
              </w:rPr>
              <w:t>Màn hình chính có:</w:t>
            </w:r>
          </w:p>
        </w:tc>
        <w:tc>
          <w:tcPr>
            <w:tcW w:w="1160" w:type="dxa"/>
            <w:tcBorders>
              <w:top w:val="single" w:sz="8" w:space="0" w:color="auto"/>
              <w:right w:val="single" w:sz="8" w:space="0" w:color="auto"/>
            </w:tcBorders>
            <w:vAlign w:val="bottom"/>
          </w:tcPr>
          <w:p w:rsidR="00F53A06" w:rsidRDefault="00F53A06" w:rsidP="00740CDE">
            <w:pPr>
              <w:spacing w:line="262" w:lineRule="exact"/>
              <w:ind w:left="100"/>
              <w:rPr>
                <w:sz w:val="20"/>
                <w:szCs w:val="20"/>
              </w:rPr>
            </w:pPr>
            <w:r>
              <w:rPr>
                <w:rFonts w:eastAsia="Times New Roman"/>
                <w:sz w:val="24"/>
                <w:szCs w:val="24"/>
              </w:rPr>
              <w:t>N/A</w:t>
            </w:r>
          </w:p>
        </w:tc>
        <w:tc>
          <w:tcPr>
            <w:tcW w:w="2300" w:type="dxa"/>
            <w:tcBorders>
              <w:top w:val="single" w:sz="8" w:space="0" w:color="auto"/>
              <w:right w:val="single" w:sz="8" w:space="0" w:color="auto"/>
            </w:tcBorders>
            <w:vAlign w:val="bottom"/>
          </w:tcPr>
          <w:p w:rsidR="00F53A06" w:rsidRDefault="00F53A06" w:rsidP="00740CDE">
            <w:pPr>
              <w:spacing w:line="262" w:lineRule="exact"/>
              <w:ind w:left="80"/>
              <w:rPr>
                <w:sz w:val="20"/>
                <w:szCs w:val="20"/>
              </w:rPr>
            </w:pPr>
            <w:r>
              <w:rPr>
                <w:rFonts w:eastAsia="Times New Roman"/>
                <w:sz w:val="24"/>
                <w:szCs w:val="24"/>
              </w:rPr>
              <w:t>Hoàn thành</w:t>
            </w:r>
          </w:p>
        </w:tc>
      </w:tr>
      <w:tr w:rsidR="00F53A06" w:rsidTr="00740CDE">
        <w:trPr>
          <w:trHeight w:val="276"/>
        </w:trPr>
        <w:tc>
          <w:tcPr>
            <w:tcW w:w="2540" w:type="dxa"/>
            <w:tcBorders>
              <w:left w:val="single" w:sz="8" w:space="0" w:color="auto"/>
              <w:right w:val="single" w:sz="8" w:space="0" w:color="auto"/>
            </w:tcBorders>
            <w:vAlign w:val="bottom"/>
          </w:tcPr>
          <w:p w:rsidR="00F53A06" w:rsidRDefault="00F53A06" w:rsidP="00744869">
            <w:pPr>
              <w:rPr>
                <w:sz w:val="20"/>
                <w:szCs w:val="20"/>
              </w:rPr>
            </w:pPr>
          </w:p>
        </w:tc>
        <w:tc>
          <w:tcPr>
            <w:tcW w:w="2540" w:type="dxa"/>
            <w:tcBorders>
              <w:right w:val="single" w:sz="8" w:space="0" w:color="auto"/>
            </w:tcBorders>
            <w:vAlign w:val="bottom"/>
          </w:tcPr>
          <w:p w:rsidR="00F53A06" w:rsidRDefault="00F53A06" w:rsidP="00016736">
            <w:pPr>
              <w:ind w:left="100"/>
              <w:rPr>
                <w:sz w:val="20"/>
                <w:szCs w:val="20"/>
              </w:rPr>
            </w:pPr>
            <w:r>
              <w:rPr>
                <w:rFonts w:eastAsia="Times New Roman"/>
                <w:sz w:val="24"/>
                <w:szCs w:val="24"/>
              </w:rPr>
              <w:t xml:space="preserve">1 Textbox </w:t>
            </w:r>
            <w:r w:rsidR="00016736">
              <w:rPr>
                <w:rFonts w:eastAsia="Times New Roman"/>
                <w:sz w:val="24"/>
                <w:szCs w:val="24"/>
              </w:rPr>
              <w:t>tìm kiếm</w:t>
            </w:r>
          </w:p>
        </w:tc>
        <w:tc>
          <w:tcPr>
            <w:tcW w:w="1160" w:type="dxa"/>
            <w:tcBorders>
              <w:right w:val="single" w:sz="8" w:space="0" w:color="auto"/>
            </w:tcBorders>
            <w:vAlign w:val="bottom"/>
          </w:tcPr>
          <w:p w:rsidR="00F53A06" w:rsidRDefault="00F53A06" w:rsidP="00740CDE">
            <w:pPr>
              <w:rPr>
                <w:sz w:val="24"/>
                <w:szCs w:val="24"/>
              </w:rPr>
            </w:pPr>
          </w:p>
        </w:tc>
        <w:tc>
          <w:tcPr>
            <w:tcW w:w="2300" w:type="dxa"/>
            <w:tcBorders>
              <w:right w:val="single" w:sz="8" w:space="0" w:color="auto"/>
            </w:tcBorders>
            <w:vAlign w:val="bottom"/>
          </w:tcPr>
          <w:p w:rsidR="00F53A06" w:rsidRDefault="00F53A06" w:rsidP="00740CDE">
            <w:pPr>
              <w:rPr>
                <w:sz w:val="24"/>
                <w:szCs w:val="24"/>
              </w:rPr>
            </w:pPr>
          </w:p>
        </w:tc>
      </w:tr>
      <w:tr w:rsidR="00F53A06" w:rsidTr="00740CDE">
        <w:trPr>
          <w:trHeight w:val="276"/>
        </w:trPr>
        <w:tc>
          <w:tcPr>
            <w:tcW w:w="2540" w:type="dxa"/>
            <w:tcBorders>
              <w:left w:val="single" w:sz="8" w:space="0" w:color="auto"/>
              <w:right w:val="single" w:sz="8" w:space="0" w:color="auto"/>
            </w:tcBorders>
            <w:vAlign w:val="bottom"/>
          </w:tcPr>
          <w:p w:rsidR="00F53A06" w:rsidRDefault="00F53A06" w:rsidP="00740CDE">
            <w:pPr>
              <w:rPr>
                <w:sz w:val="24"/>
                <w:szCs w:val="24"/>
              </w:rPr>
            </w:pPr>
          </w:p>
        </w:tc>
        <w:tc>
          <w:tcPr>
            <w:tcW w:w="2540" w:type="dxa"/>
            <w:tcBorders>
              <w:right w:val="single" w:sz="8" w:space="0" w:color="auto"/>
            </w:tcBorders>
            <w:vAlign w:val="bottom"/>
          </w:tcPr>
          <w:p w:rsidR="00F53A06" w:rsidRDefault="00016736" w:rsidP="00740CDE">
            <w:pPr>
              <w:ind w:left="100"/>
              <w:rPr>
                <w:sz w:val="20"/>
                <w:szCs w:val="20"/>
              </w:rPr>
            </w:pPr>
            <w:r>
              <w:rPr>
                <w:rFonts w:eastAsia="Times New Roman"/>
                <w:sz w:val="24"/>
                <w:szCs w:val="24"/>
              </w:rPr>
              <w:t>dữ liệu</w:t>
            </w:r>
          </w:p>
        </w:tc>
        <w:tc>
          <w:tcPr>
            <w:tcW w:w="1160" w:type="dxa"/>
            <w:tcBorders>
              <w:right w:val="single" w:sz="8" w:space="0" w:color="auto"/>
            </w:tcBorders>
            <w:vAlign w:val="bottom"/>
          </w:tcPr>
          <w:p w:rsidR="00F53A06" w:rsidRDefault="00F53A06" w:rsidP="00740CDE">
            <w:pPr>
              <w:rPr>
                <w:sz w:val="24"/>
                <w:szCs w:val="24"/>
              </w:rPr>
            </w:pPr>
          </w:p>
        </w:tc>
        <w:tc>
          <w:tcPr>
            <w:tcW w:w="2300" w:type="dxa"/>
            <w:tcBorders>
              <w:right w:val="single" w:sz="8" w:space="0" w:color="auto"/>
            </w:tcBorders>
            <w:vAlign w:val="bottom"/>
          </w:tcPr>
          <w:p w:rsidR="00F53A06" w:rsidRDefault="00F53A06" w:rsidP="00740CDE">
            <w:pPr>
              <w:rPr>
                <w:sz w:val="24"/>
                <w:szCs w:val="24"/>
              </w:rPr>
            </w:pPr>
          </w:p>
        </w:tc>
      </w:tr>
      <w:tr w:rsidR="00F53A06" w:rsidTr="00740CDE">
        <w:trPr>
          <w:trHeight w:val="276"/>
        </w:trPr>
        <w:tc>
          <w:tcPr>
            <w:tcW w:w="2540" w:type="dxa"/>
            <w:tcBorders>
              <w:left w:val="single" w:sz="8" w:space="0" w:color="auto"/>
              <w:right w:val="single" w:sz="8" w:space="0" w:color="auto"/>
            </w:tcBorders>
            <w:vAlign w:val="bottom"/>
          </w:tcPr>
          <w:p w:rsidR="00F53A06" w:rsidRDefault="00F53A06" w:rsidP="00740CDE">
            <w:pPr>
              <w:rPr>
                <w:sz w:val="24"/>
                <w:szCs w:val="24"/>
              </w:rPr>
            </w:pPr>
          </w:p>
        </w:tc>
        <w:tc>
          <w:tcPr>
            <w:tcW w:w="2540" w:type="dxa"/>
            <w:tcBorders>
              <w:right w:val="single" w:sz="8" w:space="0" w:color="auto"/>
            </w:tcBorders>
            <w:vAlign w:val="bottom"/>
          </w:tcPr>
          <w:p w:rsidR="00F53A06" w:rsidRDefault="00016736" w:rsidP="00740CDE">
            <w:pPr>
              <w:ind w:left="100"/>
              <w:rPr>
                <w:sz w:val="20"/>
                <w:szCs w:val="20"/>
              </w:rPr>
            </w:pPr>
            <w:r>
              <w:rPr>
                <w:rFonts w:eastAsia="Times New Roman"/>
                <w:sz w:val="24"/>
                <w:szCs w:val="24"/>
              </w:rPr>
              <w:t xml:space="preserve">2 button </w:t>
            </w:r>
          </w:p>
        </w:tc>
        <w:tc>
          <w:tcPr>
            <w:tcW w:w="1160" w:type="dxa"/>
            <w:tcBorders>
              <w:right w:val="single" w:sz="8" w:space="0" w:color="auto"/>
            </w:tcBorders>
            <w:vAlign w:val="bottom"/>
          </w:tcPr>
          <w:p w:rsidR="00F53A06" w:rsidRDefault="00F53A06" w:rsidP="00740CDE">
            <w:pPr>
              <w:rPr>
                <w:sz w:val="24"/>
                <w:szCs w:val="24"/>
              </w:rPr>
            </w:pPr>
          </w:p>
        </w:tc>
        <w:tc>
          <w:tcPr>
            <w:tcW w:w="2300" w:type="dxa"/>
            <w:tcBorders>
              <w:right w:val="single" w:sz="8" w:space="0" w:color="auto"/>
            </w:tcBorders>
            <w:vAlign w:val="bottom"/>
          </w:tcPr>
          <w:p w:rsidR="00F53A06" w:rsidRDefault="00F53A06" w:rsidP="00740CDE">
            <w:pPr>
              <w:rPr>
                <w:sz w:val="24"/>
                <w:szCs w:val="24"/>
              </w:rPr>
            </w:pPr>
          </w:p>
        </w:tc>
      </w:tr>
      <w:tr w:rsidR="00F53A06" w:rsidTr="00740CDE">
        <w:trPr>
          <w:trHeight w:val="276"/>
        </w:trPr>
        <w:tc>
          <w:tcPr>
            <w:tcW w:w="2540" w:type="dxa"/>
            <w:tcBorders>
              <w:left w:val="single" w:sz="8" w:space="0" w:color="auto"/>
              <w:right w:val="single" w:sz="8" w:space="0" w:color="auto"/>
            </w:tcBorders>
            <w:vAlign w:val="bottom"/>
          </w:tcPr>
          <w:p w:rsidR="00F53A06" w:rsidRDefault="00F53A06" w:rsidP="00740CDE">
            <w:pPr>
              <w:rPr>
                <w:sz w:val="24"/>
                <w:szCs w:val="24"/>
              </w:rPr>
            </w:pPr>
          </w:p>
        </w:tc>
        <w:tc>
          <w:tcPr>
            <w:tcW w:w="2540" w:type="dxa"/>
            <w:tcBorders>
              <w:right w:val="single" w:sz="8" w:space="0" w:color="auto"/>
            </w:tcBorders>
            <w:vAlign w:val="bottom"/>
          </w:tcPr>
          <w:p w:rsidR="00F53A06" w:rsidRDefault="00F53A06" w:rsidP="00740CDE">
            <w:pPr>
              <w:ind w:left="100"/>
              <w:rPr>
                <w:sz w:val="20"/>
                <w:szCs w:val="20"/>
              </w:rPr>
            </w:pPr>
          </w:p>
        </w:tc>
        <w:tc>
          <w:tcPr>
            <w:tcW w:w="1160" w:type="dxa"/>
            <w:tcBorders>
              <w:right w:val="single" w:sz="8" w:space="0" w:color="auto"/>
            </w:tcBorders>
            <w:vAlign w:val="bottom"/>
          </w:tcPr>
          <w:p w:rsidR="00F53A06" w:rsidRDefault="00F53A06" w:rsidP="00740CDE">
            <w:pPr>
              <w:rPr>
                <w:sz w:val="24"/>
                <w:szCs w:val="24"/>
              </w:rPr>
            </w:pPr>
          </w:p>
        </w:tc>
        <w:tc>
          <w:tcPr>
            <w:tcW w:w="2300" w:type="dxa"/>
            <w:tcBorders>
              <w:right w:val="single" w:sz="8" w:space="0" w:color="auto"/>
            </w:tcBorders>
            <w:vAlign w:val="bottom"/>
          </w:tcPr>
          <w:p w:rsidR="00F53A06" w:rsidRDefault="00F53A06" w:rsidP="00740CDE">
            <w:pPr>
              <w:rPr>
                <w:sz w:val="24"/>
                <w:szCs w:val="24"/>
              </w:rPr>
            </w:pPr>
          </w:p>
        </w:tc>
      </w:tr>
      <w:tr w:rsidR="00F53A06" w:rsidTr="00740CDE">
        <w:trPr>
          <w:trHeight w:val="276"/>
        </w:trPr>
        <w:tc>
          <w:tcPr>
            <w:tcW w:w="2540" w:type="dxa"/>
            <w:tcBorders>
              <w:left w:val="single" w:sz="8" w:space="0" w:color="auto"/>
              <w:right w:val="single" w:sz="8" w:space="0" w:color="auto"/>
            </w:tcBorders>
            <w:vAlign w:val="bottom"/>
          </w:tcPr>
          <w:p w:rsidR="00F53A06" w:rsidRDefault="00F53A06" w:rsidP="00740CDE">
            <w:pPr>
              <w:rPr>
                <w:sz w:val="24"/>
                <w:szCs w:val="24"/>
              </w:rPr>
            </w:pPr>
          </w:p>
        </w:tc>
        <w:tc>
          <w:tcPr>
            <w:tcW w:w="2540" w:type="dxa"/>
            <w:tcBorders>
              <w:right w:val="single" w:sz="8" w:space="0" w:color="auto"/>
            </w:tcBorders>
            <w:vAlign w:val="bottom"/>
          </w:tcPr>
          <w:p w:rsidR="00F53A06" w:rsidRDefault="00F53A06" w:rsidP="00740CDE">
            <w:pPr>
              <w:ind w:left="100"/>
              <w:rPr>
                <w:sz w:val="20"/>
                <w:szCs w:val="20"/>
              </w:rPr>
            </w:pPr>
            <w:r>
              <w:rPr>
                <w:rFonts w:eastAsia="Times New Roman"/>
                <w:sz w:val="24"/>
                <w:szCs w:val="24"/>
              </w:rPr>
              <w:t>1 Listview danh sách</w:t>
            </w:r>
          </w:p>
        </w:tc>
        <w:tc>
          <w:tcPr>
            <w:tcW w:w="1160" w:type="dxa"/>
            <w:tcBorders>
              <w:right w:val="single" w:sz="8" w:space="0" w:color="auto"/>
            </w:tcBorders>
            <w:vAlign w:val="bottom"/>
          </w:tcPr>
          <w:p w:rsidR="00F53A06" w:rsidRDefault="00F53A06" w:rsidP="00740CDE">
            <w:pPr>
              <w:rPr>
                <w:sz w:val="24"/>
                <w:szCs w:val="24"/>
              </w:rPr>
            </w:pPr>
          </w:p>
        </w:tc>
        <w:tc>
          <w:tcPr>
            <w:tcW w:w="2300" w:type="dxa"/>
            <w:tcBorders>
              <w:right w:val="single" w:sz="8" w:space="0" w:color="auto"/>
            </w:tcBorders>
            <w:vAlign w:val="bottom"/>
          </w:tcPr>
          <w:p w:rsidR="00F53A06" w:rsidRDefault="00F53A06" w:rsidP="00740CDE">
            <w:pPr>
              <w:rPr>
                <w:sz w:val="24"/>
                <w:szCs w:val="24"/>
              </w:rPr>
            </w:pPr>
          </w:p>
        </w:tc>
      </w:tr>
      <w:tr w:rsidR="00F53A06" w:rsidTr="00740CDE">
        <w:trPr>
          <w:trHeight w:val="279"/>
        </w:trPr>
        <w:tc>
          <w:tcPr>
            <w:tcW w:w="2540" w:type="dxa"/>
            <w:tcBorders>
              <w:left w:val="single" w:sz="8" w:space="0" w:color="auto"/>
              <w:bottom w:val="single" w:sz="8" w:space="0" w:color="auto"/>
              <w:right w:val="single" w:sz="8" w:space="0" w:color="auto"/>
            </w:tcBorders>
            <w:vAlign w:val="bottom"/>
          </w:tcPr>
          <w:p w:rsidR="00F53A06" w:rsidRDefault="00F53A06" w:rsidP="00740CDE">
            <w:pPr>
              <w:rPr>
                <w:sz w:val="24"/>
                <w:szCs w:val="24"/>
              </w:rPr>
            </w:pPr>
          </w:p>
        </w:tc>
        <w:tc>
          <w:tcPr>
            <w:tcW w:w="2540" w:type="dxa"/>
            <w:tcBorders>
              <w:bottom w:val="single" w:sz="8" w:space="0" w:color="auto"/>
              <w:right w:val="single" w:sz="8" w:space="0" w:color="auto"/>
            </w:tcBorders>
            <w:vAlign w:val="bottom"/>
          </w:tcPr>
          <w:p w:rsidR="00F53A06" w:rsidRDefault="00F53A06" w:rsidP="00740CDE">
            <w:pPr>
              <w:ind w:left="100"/>
              <w:rPr>
                <w:sz w:val="20"/>
                <w:szCs w:val="20"/>
              </w:rPr>
            </w:pPr>
          </w:p>
        </w:tc>
        <w:tc>
          <w:tcPr>
            <w:tcW w:w="1160" w:type="dxa"/>
            <w:tcBorders>
              <w:bottom w:val="single" w:sz="8" w:space="0" w:color="auto"/>
              <w:right w:val="single" w:sz="8" w:space="0" w:color="auto"/>
            </w:tcBorders>
            <w:vAlign w:val="bottom"/>
          </w:tcPr>
          <w:p w:rsidR="00F53A06" w:rsidRDefault="00F53A06" w:rsidP="00740CDE">
            <w:pPr>
              <w:rPr>
                <w:sz w:val="24"/>
                <w:szCs w:val="24"/>
              </w:rPr>
            </w:pPr>
          </w:p>
        </w:tc>
        <w:tc>
          <w:tcPr>
            <w:tcW w:w="2300" w:type="dxa"/>
            <w:tcBorders>
              <w:bottom w:val="single" w:sz="8" w:space="0" w:color="auto"/>
              <w:right w:val="single" w:sz="8" w:space="0" w:color="auto"/>
            </w:tcBorders>
            <w:vAlign w:val="bottom"/>
          </w:tcPr>
          <w:p w:rsidR="00F53A06" w:rsidRDefault="00F53A06" w:rsidP="00740CDE">
            <w:pPr>
              <w:rPr>
                <w:sz w:val="24"/>
                <w:szCs w:val="24"/>
              </w:rPr>
            </w:pPr>
          </w:p>
        </w:tc>
      </w:tr>
      <w:tr w:rsidR="00F53A06" w:rsidTr="00740CDE">
        <w:trPr>
          <w:trHeight w:val="263"/>
        </w:trPr>
        <w:tc>
          <w:tcPr>
            <w:tcW w:w="2540" w:type="dxa"/>
            <w:tcBorders>
              <w:left w:val="single" w:sz="8" w:space="0" w:color="auto"/>
              <w:right w:val="single" w:sz="8" w:space="0" w:color="auto"/>
            </w:tcBorders>
            <w:vAlign w:val="bottom"/>
          </w:tcPr>
          <w:p w:rsidR="00F53A06" w:rsidRDefault="00F53A06" w:rsidP="00740CDE">
            <w:pPr>
              <w:spacing w:line="263" w:lineRule="exact"/>
              <w:ind w:left="120"/>
              <w:rPr>
                <w:sz w:val="20"/>
                <w:szCs w:val="20"/>
              </w:rPr>
            </w:pPr>
            <w:r>
              <w:rPr>
                <w:rFonts w:eastAsia="Times New Roman"/>
                <w:sz w:val="24"/>
                <w:szCs w:val="24"/>
              </w:rPr>
              <w:t>Autocomplete”Nhập</w:t>
            </w:r>
          </w:p>
        </w:tc>
        <w:tc>
          <w:tcPr>
            <w:tcW w:w="2540" w:type="dxa"/>
            <w:tcBorders>
              <w:right w:val="single" w:sz="8" w:space="0" w:color="auto"/>
            </w:tcBorders>
            <w:vAlign w:val="bottom"/>
          </w:tcPr>
          <w:p w:rsidR="00F53A06" w:rsidRDefault="00744869" w:rsidP="00740CDE">
            <w:pPr>
              <w:spacing w:line="263" w:lineRule="exact"/>
              <w:ind w:left="100"/>
              <w:rPr>
                <w:sz w:val="20"/>
                <w:szCs w:val="20"/>
              </w:rPr>
            </w:pPr>
            <w:r>
              <w:rPr>
                <w:rFonts w:eastAsia="Times New Roman"/>
                <w:sz w:val="24"/>
                <w:szCs w:val="24"/>
              </w:rPr>
              <w:t>Nhập tên hoặc mã</w:t>
            </w:r>
          </w:p>
        </w:tc>
        <w:tc>
          <w:tcPr>
            <w:tcW w:w="1160" w:type="dxa"/>
            <w:tcBorders>
              <w:right w:val="single" w:sz="8" w:space="0" w:color="auto"/>
            </w:tcBorders>
            <w:vAlign w:val="bottom"/>
          </w:tcPr>
          <w:p w:rsidR="00F53A06" w:rsidRDefault="00744869" w:rsidP="00740CDE">
            <w:pPr>
              <w:spacing w:line="263" w:lineRule="exact"/>
              <w:ind w:left="100"/>
              <w:rPr>
                <w:sz w:val="20"/>
                <w:szCs w:val="20"/>
              </w:rPr>
            </w:pPr>
            <w:r>
              <w:rPr>
                <w:sz w:val="20"/>
                <w:szCs w:val="20"/>
              </w:rPr>
              <w:t>N/A</w:t>
            </w:r>
          </w:p>
        </w:tc>
        <w:tc>
          <w:tcPr>
            <w:tcW w:w="2300" w:type="dxa"/>
            <w:tcBorders>
              <w:right w:val="single" w:sz="8" w:space="0" w:color="auto"/>
            </w:tcBorders>
            <w:vAlign w:val="bottom"/>
          </w:tcPr>
          <w:p w:rsidR="00F53A06" w:rsidRDefault="00F53A06" w:rsidP="00740CDE">
            <w:pPr>
              <w:spacing w:line="263" w:lineRule="exact"/>
              <w:ind w:left="80"/>
              <w:rPr>
                <w:sz w:val="20"/>
                <w:szCs w:val="20"/>
              </w:rPr>
            </w:pPr>
            <w:r>
              <w:rPr>
                <w:rFonts w:eastAsia="Times New Roman"/>
                <w:sz w:val="24"/>
                <w:szCs w:val="24"/>
              </w:rPr>
              <w:t>Hiện thị gợi ý tên</w:t>
            </w:r>
          </w:p>
        </w:tc>
      </w:tr>
      <w:tr w:rsidR="00F53A06" w:rsidTr="00740CDE">
        <w:trPr>
          <w:trHeight w:val="276"/>
        </w:trPr>
        <w:tc>
          <w:tcPr>
            <w:tcW w:w="2540" w:type="dxa"/>
            <w:tcBorders>
              <w:left w:val="single" w:sz="8" w:space="0" w:color="auto"/>
              <w:right w:val="single" w:sz="8" w:space="0" w:color="auto"/>
            </w:tcBorders>
            <w:vAlign w:val="bottom"/>
          </w:tcPr>
          <w:p w:rsidR="00F53A06" w:rsidRDefault="00F53A06" w:rsidP="00740CDE">
            <w:pPr>
              <w:ind w:left="120"/>
              <w:rPr>
                <w:sz w:val="20"/>
                <w:szCs w:val="20"/>
              </w:rPr>
            </w:pPr>
            <w:r>
              <w:rPr>
                <w:rFonts w:eastAsia="Times New Roman"/>
                <w:sz w:val="24"/>
                <w:szCs w:val="24"/>
              </w:rPr>
              <w:t xml:space="preserve"> tìm kiếm”</w:t>
            </w:r>
          </w:p>
        </w:tc>
        <w:tc>
          <w:tcPr>
            <w:tcW w:w="2540" w:type="dxa"/>
            <w:tcBorders>
              <w:right w:val="single" w:sz="8" w:space="0" w:color="auto"/>
            </w:tcBorders>
            <w:vAlign w:val="bottom"/>
          </w:tcPr>
          <w:p w:rsidR="00F53A06" w:rsidRDefault="00F53A06" w:rsidP="00744869">
            <w:pPr>
              <w:rPr>
                <w:sz w:val="20"/>
                <w:szCs w:val="20"/>
              </w:rPr>
            </w:pPr>
          </w:p>
        </w:tc>
        <w:tc>
          <w:tcPr>
            <w:tcW w:w="1160" w:type="dxa"/>
            <w:tcBorders>
              <w:right w:val="single" w:sz="8" w:space="0" w:color="auto"/>
            </w:tcBorders>
            <w:vAlign w:val="bottom"/>
          </w:tcPr>
          <w:p w:rsidR="00F53A06" w:rsidRDefault="00F53A06" w:rsidP="00740CDE">
            <w:pPr>
              <w:rPr>
                <w:sz w:val="24"/>
                <w:szCs w:val="24"/>
              </w:rPr>
            </w:pPr>
          </w:p>
        </w:tc>
        <w:tc>
          <w:tcPr>
            <w:tcW w:w="2300" w:type="dxa"/>
            <w:tcBorders>
              <w:right w:val="single" w:sz="8" w:space="0" w:color="auto"/>
            </w:tcBorders>
            <w:vAlign w:val="bottom"/>
          </w:tcPr>
          <w:p w:rsidR="00F53A06" w:rsidRDefault="00744869" w:rsidP="00740CDE">
            <w:pPr>
              <w:ind w:left="80"/>
              <w:rPr>
                <w:sz w:val="20"/>
                <w:szCs w:val="20"/>
              </w:rPr>
            </w:pPr>
            <w:r>
              <w:rPr>
                <w:rFonts w:eastAsia="Times New Roman"/>
                <w:sz w:val="24"/>
                <w:szCs w:val="24"/>
              </w:rPr>
              <w:t>hoặc mã</w:t>
            </w:r>
            <w:r w:rsidR="00F53A06">
              <w:rPr>
                <w:rFonts w:eastAsia="Times New Roman"/>
                <w:sz w:val="24"/>
                <w:szCs w:val="24"/>
              </w:rPr>
              <w:t xml:space="preserve"> cần tìm</w:t>
            </w:r>
          </w:p>
        </w:tc>
      </w:tr>
      <w:tr w:rsidR="00F53A06" w:rsidTr="00740CDE">
        <w:trPr>
          <w:trHeight w:val="746"/>
        </w:trPr>
        <w:tc>
          <w:tcPr>
            <w:tcW w:w="2540" w:type="dxa"/>
            <w:tcBorders>
              <w:left w:val="single" w:sz="8" w:space="0" w:color="auto"/>
              <w:bottom w:val="single" w:sz="8" w:space="0" w:color="auto"/>
              <w:right w:val="single" w:sz="8" w:space="0" w:color="auto"/>
            </w:tcBorders>
            <w:vAlign w:val="bottom"/>
          </w:tcPr>
          <w:p w:rsidR="00F53A06" w:rsidRDefault="00F53A06" w:rsidP="00740CDE">
            <w:pPr>
              <w:rPr>
                <w:sz w:val="24"/>
                <w:szCs w:val="24"/>
              </w:rPr>
            </w:pPr>
          </w:p>
        </w:tc>
        <w:tc>
          <w:tcPr>
            <w:tcW w:w="2540" w:type="dxa"/>
            <w:tcBorders>
              <w:bottom w:val="single" w:sz="8" w:space="0" w:color="auto"/>
              <w:right w:val="single" w:sz="8" w:space="0" w:color="auto"/>
            </w:tcBorders>
            <w:vAlign w:val="bottom"/>
          </w:tcPr>
          <w:p w:rsidR="00F53A06" w:rsidRDefault="00F53A06" w:rsidP="00740CDE">
            <w:pPr>
              <w:rPr>
                <w:sz w:val="24"/>
                <w:szCs w:val="24"/>
              </w:rPr>
            </w:pPr>
          </w:p>
        </w:tc>
        <w:tc>
          <w:tcPr>
            <w:tcW w:w="1160" w:type="dxa"/>
            <w:tcBorders>
              <w:bottom w:val="single" w:sz="8" w:space="0" w:color="auto"/>
              <w:right w:val="single" w:sz="8" w:space="0" w:color="auto"/>
            </w:tcBorders>
            <w:vAlign w:val="bottom"/>
          </w:tcPr>
          <w:p w:rsidR="00F53A06" w:rsidRDefault="00F53A06" w:rsidP="00740CDE">
            <w:pPr>
              <w:rPr>
                <w:sz w:val="24"/>
                <w:szCs w:val="24"/>
              </w:rPr>
            </w:pPr>
          </w:p>
        </w:tc>
        <w:tc>
          <w:tcPr>
            <w:tcW w:w="2300" w:type="dxa"/>
            <w:tcBorders>
              <w:bottom w:val="single" w:sz="8" w:space="0" w:color="auto"/>
              <w:right w:val="single" w:sz="8" w:space="0" w:color="auto"/>
            </w:tcBorders>
            <w:vAlign w:val="bottom"/>
          </w:tcPr>
          <w:p w:rsidR="00F53A06" w:rsidRDefault="00F53A06" w:rsidP="00740CDE">
            <w:pPr>
              <w:rPr>
                <w:sz w:val="24"/>
                <w:szCs w:val="24"/>
              </w:rPr>
            </w:pPr>
          </w:p>
        </w:tc>
      </w:tr>
      <w:tr w:rsidR="00F53A06" w:rsidTr="00740CDE">
        <w:trPr>
          <w:trHeight w:val="262"/>
        </w:trPr>
        <w:tc>
          <w:tcPr>
            <w:tcW w:w="2540" w:type="dxa"/>
            <w:tcBorders>
              <w:left w:val="single" w:sz="8" w:space="0" w:color="auto"/>
              <w:right w:val="single" w:sz="8" w:space="0" w:color="auto"/>
            </w:tcBorders>
            <w:vAlign w:val="bottom"/>
          </w:tcPr>
          <w:p w:rsidR="00F53A06" w:rsidRDefault="00F53A06" w:rsidP="00744869">
            <w:pPr>
              <w:spacing w:line="262" w:lineRule="exact"/>
              <w:ind w:left="120"/>
              <w:rPr>
                <w:sz w:val="20"/>
                <w:szCs w:val="20"/>
              </w:rPr>
            </w:pPr>
            <w:r>
              <w:rPr>
                <w:rFonts w:eastAsia="Times New Roman"/>
                <w:sz w:val="24"/>
                <w:szCs w:val="24"/>
              </w:rPr>
              <w:t>Button “</w:t>
            </w:r>
            <w:r w:rsidR="00744869">
              <w:rPr>
                <w:rFonts w:eastAsia="Times New Roman"/>
                <w:sz w:val="24"/>
                <w:szCs w:val="24"/>
              </w:rPr>
              <w:t>Thêm</w:t>
            </w:r>
            <w:r>
              <w:rPr>
                <w:rFonts w:eastAsia="Times New Roman"/>
                <w:sz w:val="24"/>
                <w:szCs w:val="24"/>
              </w:rPr>
              <w:t>”</w:t>
            </w:r>
          </w:p>
        </w:tc>
        <w:tc>
          <w:tcPr>
            <w:tcW w:w="2540" w:type="dxa"/>
            <w:tcBorders>
              <w:right w:val="single" w:sz="8" w:space="0" w:color="auto"/>
            </w:tcBorders>
            <w:vAlign w:val="bottom"/>
          </w:tcPr>
          <w:p w:rsidR="00F53A06" w:rsidRDefault="00744869" w:rsidP="00744869">
            <w:pPr>
              <w:spacing w:line="262" w:lineRule="exact"/>
              <w:rPr>
                <w:sz w:val="20"/>
                <w:szCs w:val="20"/>
              </w:rPr>
            </w:pPr>
            <w:r>
              <w:rPr>
                <w:rFonts w:eastAsia="Times New Roman"/>
                <w:sz w:val="24"/>
                <w:szCs w:val="24"/>
              </w:rPr>
              <w:t>Thêm dữ liệu</w:t>
            </w:r>
          </w:p>
        </w:tc>
        <w:tc>
          <w:tcPr>
            <w:tcW w:w="1160" w:type="dxa"/>
            <w:tcBorders>
              <w:right w:val="single" w:sz="8" w:space="0" w:color="auto"/>
            </w:tcBorders>
            <w:vAlign w:val="bottom"/>
          </w:tcPr>
          <w:p w:rsidR="00F53A06" w:rsidRDefault="00F53A06" w:rsidP="00740CDE">
            <w:pPr>
              <w:spacing w:line="262" w:lineRule="exact"/>
              <w:ind w:left="100"/>
              <w:rPr>
                <w:sz w:val="20"/>
                <w:szCs w:val="20"/>
              </w:rPr>
            </w:pPr>
            <w:r>
              <w:rPr>
                <w:rFonts w:eastAsia="Times New Roman"/>
                <w:sz w:val="24"/>
                <w:szCs w:val="24"/>
              </w:rPr>
              <w:t>Click</w:t>
            </w:r>
          </w:p>
        </w:tc>
        <w:tc>
          <w:tcPr>
            <w:tcW w:w="2300" w:type="dxa"/>
            <w:tcBorders>
              <w:right w:val="single" w:sz="8" w:space="0" w:color="auto"/>
            </w:tcBorders>
            <w:vAlign w:val="bottom"/>
          </w:tcPr>
          <w:p w:rsidR="00F53A06" w:rsidRDefault="00F53A06" w:rsidP="00740CDE">
            <w:pPr>
              <w:spacing w:line="262" w:lineRule="exact"/>
              <w:ind w:left="80"/>
              <w:rPr>
                <w:sz w:val="20"/>
                <w:szCs w:val="20"/>
              </w:rPr>
            </w:pPr>
            <w:r>
              <w:rPr>
                <w:rFonts w:eastAsia="Times New Roman"/>
                <w:sz w:val="24"/>
                <w:szCs w:val="24"/>
              </w:rPr>
              <w:t>Chuyển sang màn</w:t>
            </w:r>
          </w:p>
        </w:tc>
      </w:tr>
      <w:tr w:rsidR="00F53A06" w:rsidTr="00740CDE">
        <w:trPr>
          <w:trHeight w:val="276"/>
        </w:trPr>
        <w:tc>
          <w:tcPr>
            <w:tcW w:w="2540" w:type="dxa"/>
            <w:tcBorders>
              <w:left w:val="single" w:sz="8" w:space="0" w:color="auto"/>
              <w:right w:val="single" w:sz="8" w:space="0" w:color="auto"/>
            </w:tcBorders>
            <w:vAlign w:val="bottom"/>
          </w:tcPr>
          <w:p w:rsidR="00F53A06" w:rsidRDefault="00F53A06" w:rsidP="00740CDE">
            <w:pPr>
              <w:rPr>
                <w:sz w:val="24"/>
                <w:szCs w:val="24"/>
              </w:rPr>
            </w:pPr>
          </w:p>
        </w:tc>
        <w:tc>
          <w:tcPr>
            <w:tcW w:w="2540" w:type="dxa"/>
            <w:tcBorders>
              <w:right w:val="single" w:sz="8" w:space="0" w:color="auto"/>
            </w:tcBorders>
            <w:vAlign w:val="bottom"/>
          </w:tcPr>
          <w:p w:rsidR="00F53A06" w:rsidRDefault="00F53A06" w:rsidP="00744869">
            <w:pPr>
              <w:rPr>
                <w:sz w:val="20"/>
                <w:szCs w:val="20"/>
              </w:rPr>
            </w:pPr>
          </w:p>
        </w:tc>
        <w:tc>
          <w:tcPr>
            <w:tcW w:w="1160" w:type="dxa"/>
            <w:tcBorders>
              <w:right w:val="single" w:sz="8" w:space="0" w:color="auto"/>
            </w:tcBorders>
            <w:vAlign w:val="bottom"/>
          </w:tcPr>
          <w:p w:rsidR="00F53A06" w:rsidRDefault="00F53A06" w:rsidP="00740CDE">
            <w:pPr>
              <w:rPr>
                <w:sz w:val="24"/>
                <w:szCs w:val="24"/>
              </w:rPr>
            </w:pPr>
          </w:p>
        </w:tc>
        <w:tc>
          <w:tcPr>
            <w:tcW w:w="2300" w:type="dxa"/>
            <w:tcBorders>
              <w:right w:val="single" w:sz="8" w:space="0" w:color="auto"/>
            </w:tcBorders>
            <w:vAlign w:val="bottom"/>
          </w:tcPr>
          <w:p w:rsidR="00F53A06" w:rsidRDefault="00744869" w:rsidP="00740CDE">
            <w:pPr>
              <w:ind w:left="80"/>
              <w:rPr>
                <w:sz w:val="20"/>
                <w:szCs w:val="20"/>
              </w:rPr>
            </w:pPr>
            <w:r>
              <w:rPr>
                <w:rFonts w:eastAsia="Times New Roman"/>
                <w:sz w:val="24"/>
                <w:szCs w:val="24"/>
              </w:rPr>
              <w:t>thêm</w:t>
            </w:r>
          </w:p>
        </w:tc>
      </w:tr>
      <w:tr w:rsidR="00F53A06" w:rsidTr="00740CDE">
        <w:trPr>
          <w:trHeight w:val="276"/>
        </w:trPr>
        <w:tc>
          <w:tcPr>
            <w:tcW w:w="2540" w:type="dxa"/>
            <w:tcBorders>
              <w:left w:val="single" w:sz="8" w:space="0" w:color="auto"/>
              <w:right w:val="single" w:sz="8" w:space="0" w:color="auto"/>
            </w:tcBorders>
            <w:vAlign w:val="bottom"/>
          </w:tcPr>
          <w:p w:rsidR="00F53A06" w:rsidRDefault="00F53A06" w:rsidP="00740CDE">
            <w:pPr>
              <w:rPr>
                <w:sz w:val="24"/>
                <w:szCs w:val="24"/>
              </w:rPr>
            </w:pPr>
          </w:p>
        </w:tc>
        <w:tc>
          <w:tcPr>
            <w:tcW w:w="2540" w:type="dxa"/>
            <w:tcBorders>
              <w:right w:val="single" w:sz="8" w:space="0" w:color="auto"/>
            </w:tcBorders>
            <w:vAlign w:val="bottom"/>
          </w:tcPr>
          <w:p w:rsidR="00F53A06" w:rsidRDefault="00F53A06" w:rsidP="00744869">
            <w:pPr>
              <w:rPr>
                <w:sz w:val="20"/>
                <w:szCs w:val="20"/>
              </w:rPr>
            </w:pPr>
          </w:p>
        </w:tc>
        <w:tc>
          <w:tcPr>
            <w:tcW w:w="1160" w:type="dxa"/>
            <w:tcBorders>
              <w:right w:val="single" w:sz="8" w:space="0" w:color="auto"/>
            </w:tcBorders>
            <w:vAlign w:val="bottom"/>
          </w:tcPr>
          <w:p w:rsidR="00F53A06" w:rsidRDefault="00F53A06" w:rsidP="00740CDE">
            <w:pPr>
              <w:rPr>
                <w:sz w:val="24"/>
                <w:szCs w:val="24"/>
              </w:rPr>
            </w:pPr>
          </w:p>
        </w:tc>
        <w:tc>
          <w:tcPr>
            <w:tcW w:w="2300" w:type="dxa"/>
            <w:tcBorders>
              <w:right w:val="single" w:sz="8" w:space="0" w:color="auto"/>
            </w:tcBorders>
            <w:vAlign w:val="bottom"/>
          </w:tcPr>
          <w:p w:rsidR="00F53A06" w:rsidRDefault="00F53A06" w:rsidP="00744869">
            <w:pPr>
              <w:rPr>
                <w:sz w:val="20"/>
                <w:szCs w:val="20"/>
              </w:rPr>
            </w:pPr>
          </w:p>
        </w:tc>
      </w:tr>
      <w:tr w:rsidR="00F53A06" w:rsidTr="00740CDE">
        <w:trPr>
          <w:trHeight w:val="279"/>
        </w:trPr>
        <w:tc>
          <w:tcPr>
            <w:tcW w:w="2540" w:type="dxa"/>
            <w:tcBorders>
              <w:left w:val="single" w:sz="8" w:space="0" w:color="auto"/>
              <w:bottom w:val="single" w:sz="8" w:space="0" w:color="auto"/>
              <w:right w:val="single" w:sz="8" w:space="0" w:color="auto"/>
            </w:tcBorders>
            <w:vAlign w:val="bottom"/>
          </w:tcPr>
          <w:p w:rsidR="00F53A06" w:rsidRDefault="00F53A06" w:rsidP="00740CDE">
            <w:pPr>
              <w:rPr>
                <w:sz w:val="24"/>
                <w:szCs w:val="24"/>
              </w:rPr>
            </w:pPr>
          </w:p>
        </w:tc>
        <w:tc>
          <w:tcPr>
            <w:tcW w:w="2540" w:type="dxa"/>
            <w:tcBorders>
              <w:bottom w:val="single" w:sz="8" w:space="0" w:color="auto"/>
              <w:right w:val="single" w:sz="8" w:space="0" w:color="auto"/>
            </w:tcBorders>
            <w:vAlign w:val="bottom"/>
          </w:tcPr>
          <w:p w:rsidR="00F53A06" w:rsidRDefault="00F53A06" w:rsidP="00744869">
            <w:pPr>
              <w:rPr>
                <w:sz w:val="20"/>
                <w:szCs w:val="20"/>
              </w:rPr>
            </w:pPr>
          </w:p>
        </w:tc>
        <w:tc>
          <w:tcPr>
            <w:tcW w:w="1160" w:type="dxa"/>
            <w:tcBorders>
              <w:bottom w:val="single" w:sz="8" w:space="0" w:color="auto"/>
              <w:right w:val="single" w:sz="8" w:space="0" w:color="auto"/>
            </w:tcBorders>
            <w:vAlign w:val="bottom"/>
          </w:tcPr>
          <w:p w:rsidR="00F53A06" w:rsidRDefault="00F53A06" w:rsidP="00740CDE">
            <w:pPr>
              <w:rPr>
                <w:sz w:val="24"/>
                <w:szCs w:val="24"/>
              </w:rPr>
            </w:pPr>
          </w:p>
        </w:tc>
        <w:tc>
          <w:tcPr>
            <w:tcW w:w="2300" w:type="dxa"/>
            <w:tcBorders>
              <w:bottom w:val="single" w:sz="8" w:space="0" w:color="auto"/>
              <w:right w:val="single" w:sz="8" w:space="0" w:color="auto"/>
            </w:tcBorders>
            <w:vAlign w:val="bottom"/>
          </w:tcPr>
          <w:p w:rsidR="00F53A06" w:rsidRDefault="00F53A06" w:rsidP="00744869">
            <w:pPr>
              <w:rPr>
                <w:sz w:val="20"/>
                <w:szCs w:val="20"/>
              </w:rPr>
            </w:pPr>
          </w:p>
        </w:tc>
      </w:tr>
      <w:tr w:rsidR="00F53A06" w:rsidTr="00740CDE">
        <w:trPr>
          <w:trHeight w:val="263"/>
        </w:trPr>
        <w:tc>
          <w:tcPr>
            <w:tcW w:w="2540" w:type="dxa"/>
            <w:tcBorders>
              <w:left w:val="single" w:sz="8" w:space="0" w:color="auto"/>
              <w:right w:val="single" w:sz="8" w:space="0" w:color="auto"/>
            </w:tcBorders>
            <w:vAlign w:val="bottom"/>
          </w:tcPr>
          <w:p w:rsidR="00F53A06" w:rsidRDefault="00F53A06" w:rsidP="00740CDE">
            <w:pPr>
              <w:spacing w:line="263" w:lineRule="exact"/>
              <w:ind w:left="120"/>
              <w:rPr>
                <w:sz w:val="20"/>
                <w:szCs w:val="20"/>
              </w:rPr>
            </w:pPr>
            <w:r>
              <w:rPr>
                <w:rFonts w:eastAsia="Times New Roman"/>
                <w:sz w:val="24"/>
                <w:szCs w:val="24"/>
              </w:rPr>
              <w:t>Listview “danh sách”</w:t>
            </w:r>
          </w:p>
        </w:tc>
        <w:tc>
          <w:tcPr>
            <w:tcW w:w="2540" w:type="dxa"/>
            <w:tcBorders>
              <w:right w:val="single" w:sz="8" w:space="0" w:color="auto"/>
            </w:tcBorders>
            <w:vAlign w:val="bottom"/>
          </w:tcPr>
          <w:p w:rsidR="00F53A06" w:rsidRDefault="00744869" w:rsidP="00740CDE">
            <w:pPr>
              <w:spacing w:line="263" w:lineRule="exact"/>
              <w:ind w:left="100"/>
              <w:rPr>
                <w:sz w:val="20"/>
                <w:szCs w:val="20"/>
              </w:rPr>
            </w:pPr>
            <w:r>
              <w:rPr>
                <w:rFonts w:eastAsia="Times New Roman"/>
                <w:sz w:val="24"/>
                <w:szCs w:val="24"/>
              </w:rPr>
              <w:t>Hiển thị tất cả dữ liệu có sẵn</w:t>
            </w:r>
          </w:p>
        </w:tc>
        <w:tc>
          <w:tcPr>
            <w:tcW w:w="1160" w:type="dxa"/>
            <w:tcBorders>
              <w:right w:val="single" w:sz="8" w:space="0" w:color="auto"/>
            </w:tcBorders>
            <w:vAlign w:val="bottom"/>
          </w:tcPr>
          <w:p w:rsidR="00F53A06" w:rsidRDefault="00F53A06" w:rsidP="00740CDE">
            <w:pPr>
              <w:spacing w:line="263" w:lineRule="exact"/>
              <w:ind w:left="100"/>
              <w:rPr>
                <w:sz w:val="20"/>
                <w:szCs w:val="20"/>
              </w:rPr>
            </w:pPr>
            <w:r>
              <w:rPr>
                <w:rFonts w:eastAsia="Times New Roman"/>
                <w:sz w:val="24"/>
                <w:szCs w:val="24"/>
              </w:rPr>
              <w:t>Click</w:t>
            </w:r>
          </w:p>
        </w:tc>
        <w:tc>
          <w:tcPr>
            <w:tcW w:w="2300" w:type="dxa"/>
            <w:tcBorders>
              <w:right w:val="single" w:sz="8" w:space="0" w:color="auto"/>
            </w:tcBorders>
            <w:vAlign w:val="bottom"/>
          </w:tcPr>
          <w:p w:rsidR="00F53A06" w:rsidRDefault="00F53A06" w:rsidP="00740CDE"/>
        </w:tc>
      </w:tr>
      <w:tr w:rsidR="00F53A06" w:rsidTr="00740CDE">
        <w:trPr>
          <w:trHeight w:val="276"/>
        </w:trPr>
        <w:tc>
          <w:tcPr>
            <w:tcW w:w="2540" w:type="dxa"/>
            <w:tcBorders>
              <w:left w:val="single" w:sz="8" w:space="0" w:color="auto"/>
              <w:right w:val="single" w:sz="8" w:space="0" w:color="auto"/>
            </w:tcBorders>
            <w:vAlign w:val="bottom"/>
          </w:tcPr>
          <w:p w:rsidR="00F53A06" w:rsidRDefault="00F53A06" w:rsidP="00740CDE">
            <w:pPr>
              <w:rPr>
                <w:sz w:val="24"/>
                <w:szCs w:val="24"/>
              </w:rPr>
            </w:pPr>
          </w:p>
        </w:tc>
        <w:tc>
          <w:tcPr>
            <w:tcW w:w="2540" w:type="dxa"/>
            <w:tcBorders>
              <w:right w:val="single" w:sz="8" w:space="0" w:color="auto"/>
            </w:tcBorders>
            <w:vAlign w:val="bottom"/>
          </w:tcPr>
          <w:p w:rsidR="00F53A06" w:rsidRDefault="00F53A06" w:rsidP="00744869">
            <w:pPr>
              <w:rPr>
                <w:sz w:val="20"/>
                <w:szCs w:val="20"/>
              </w:rPr>
            </w:pPr>
          </w:p>
        </w:tc>
        <w:tc>
          <w:tcPr>
            <w:tcW w:w="1160" w:type="dxa"/>
            <w:tcBorders>
              <w:right w:val="single" w:sz="8" w:space="0" w:color="auto"/>
            </w:tcBorders>
            <w:vAlign w:val="bottom"/>
          </w:tcPr>
          <w:p w:rsidR="00F53A06" w:rsidRDefault="00F53A06" w:rsidP="00740CDE">
            <w:pPr>
              <w:rPr>
                <w:sz w:val="24"/>
                <w:szCs w:val="24"/>
              </w:rPr>
            </w:pPr>
          </w:p>
        </w:tc>
        <w:tc>
          <w:tcPr>
            <w:tcW w:w="2300" w:type="dxa"/>
            <w:tcBorders>
              <w:right w:val="single" w:sz="8" w:space="0" w:color="auto"/>
            </w:tcBorders>
            <w:vAlign w:val="bottom"/>
          </w:tcPr>
          <w:p w:rsidR="00F53A06" w:rsidRDefault="00F53A06" w:rsidP="00740CDE">
            <w:pPr>
              <w:rPr>
                <w:sz w:val="24"/>
                <w:szCs w:val="24"/>
              </w:rPr>
            </w:pPr>
          </w:p>
        </w:tc>
      </w:tr>
      <w:tr w:rsidR="00F53A06" w:rsidTr="00740CDE">
        <w:trPr>
          <w:trHeight w:val="425"/>
        </w:trPr>
        <w:tc>
          <w:tcPr>
            <w:tcW w:w="2540" w:type="dxa"/>
            <w:tcBorders>
              <w:left w:val="single" w:sz="8" w:space="0" w:color="auto"/>
              <w:bottom w:val="single" w:sz="8" w:space="0" w:color="auto"/>
              <w:right w:val="single" w:sz="8" w:space="0" w:color="auto"/>
            </w:tcBorders>
            <w:vAlign w:val="bottom"/>
          </w:tcPr>
          <w:p w:rsidR="00F53A06" w:rsidRDefault="00F53A06" w:rsidP="00740CDE">
            <w:pPr>
              <w:rPr>
                <w:sz w:val="24"/>
                <w:szCs w:val="24"/>
              </w:rPr>
            </w:pPr>
          </w:p>
        </w:tc>
        <w:tc>
          <w:tcPr>
            <w:tcW w:w="2540" w:type="dxa"/>
            <w:tcBorders>
              <w:bottom w:val="single" w:sz="8" w:space="0" w:color="auto"/>
              <w:right w:val="single" w:sz="8" w:space="0" w:color="auto"/>
            </w:tcBorders>
            <w:vAlign w:val="bottom"/>
          </w:tcPr>
          <w:p w:rsidR="00F53A06" w:rsidRDefault="00F53A06" w:rsidP="00740CDE">
            <w:pPr>
              <w:rPr>
                <w:sz w:val="24"/>
                <w:szCs w:val="24"/>
              </w:rPr>
            </w:pPr>
          </w:p>
        </w:tc>
        <w:tc>
          <w:tcPr>
            <w:tcW w:w="1160" w:type="dxa"/>
            <w:tcBorders>
              <w:bottom w:val="single" w:sz="8" w:space="0" w:color="auto"/>
              <w:right w:val="single" w:sz="8" w:space="0" w:color="auto"/>
            </w:tcBorders>
            <w:vAlign w:val="bottom"/>
          </w:tcPr>
          <w:p w:rsidR="00F53A06" w:rsidRDefault="00F53A06" w:rsidP="00740CDE">
            <w:pPr>
              <w:rPr>
                <w:sz w:val="24"/>
                <w:szCs w:val="24"/>
              </w:rPr>
            </w:pPr>
          </w:p>
        </w:tc>
        <w:tc>
          <w:tcPr>
            <w:tcW w:w="2300" w:type="dxa"/>
            <w:tcBorders>
              <w:bottom w:val="single" w:sz="8" w:space="0" w:color="auto"/>
              <w:right w:val="single" w:sz="8" w:space="0" w:color="auto"/>
            </w:tcBorders>
            <w:vAlign w:val="bottom"/>
          </w:tcPr>
          <w:p w:rsidR="00F53A06" w:rsidRDefault="00F53A06" w:rsidP="00740CDE">
            <w:pPr>
              <w:rPr>
                <w:sz w:val="24"/>
                <w:szCs w:val="24"/>
              </w:rPr>
            </w:pPr>
          </w:p>
        </w:tc>
      </w:tr>
    </w:tbl>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89" w:lineRule="exact"/>
        <w:rPr>
          <w:sz w:val="20"/>
          <w:szCs w:val="20"/>
        </w:rPr>
      </w:pPr>
    </w:p>
    <w:p w:rsidR="00F53A06" w:rsidRDefault="00F53A06" w:rsidP="00F53A06">
      <w:pPr>
        <w:spacing w:line="285" w:lineRule="exact"/>
        <w:rPr>
          <w:rFonts w:ascii="Calibri" w:eastAsia="Calibri" w:hAnsi="Calibri" w:cs="Calibri"/>
        </w:rPr>
      </w:pPr>
      <w:bookmarkStart w:id="21" w:name="page17"/>
      <w:bookmarkEnd w:id="21"/>
    </w:p>
    <w:p w:rsidR="00C85332" w:rsidRDefault="00C85332" w:rsidP="00F53A06">
      <w:pPr>
        <w:spacing w:line="285" w:lineRule="exact"/>
        <w:rPr>
          <w:rFonts w:ascii="Calibri" w:eastAsia="Calibri" w:hAnsi="Calibri" w:cs="Calibri"/>
        </w:rPr>
      </w:pPr>
    </w:p>
    <w:p w:rsidR="00C85332" w:rsidRDefault="00C85332" w:rsidP="00F53A06">
      <w:pPr>
        <w:spacing w:line="285" w:lineRule="exact"/>
        <w:rPr>
          <w:sz w:val="20"/>
          <w:szCs w:val="20"/>
        </w:rPr>
      </w:pPr>
    </w:p>
    <w:p w:rsidR="00744869" w:rsidRDefault="00F53A06" w:rsidP="00F53A06">
      <w:pPr>
        <w:numPr>
          <w:ilvl w:val="0"/>
          <w:numId w:val="14"/>
        </w:numPr>
        <w:tabs>
          <w:tab w:val="left" w:pos="620"/>
        </w:tabs>
        <w:spacing w:line="409" w:lineRule="auto"/>
        <w:ind w:left="720" w:right="2740" w:hanging="300"/>
        <w:rPr>
          <w:rFonts w:eastAsia="Times New Roman"/>
          <w:b/>
          <w:bCs/>
          <w:sz w:val="24"/>
          <w:szCs w:val="24"/>
        </w:rPr>
      </w:pPr>
      <w:r>
        <w:rPr>
          <w:rFonts w:eastAsia="Times New Roman"/>
          <w:b/>
          <w:bCs/>
          <w:sz w:val="24"/>
          <w:szCs w:val="24"/>
        </w:rPr>
        <w:t>Chức</w:t>
      </w:r>
      <w:r w:rsidR="00744869">
        <w:rPr>
          <w:rFonts w:eastAsia="Times New Roman"/>
          <w:b/>
          <w:bCs/>
          <w:sz w:val="24"/>
          <w:szCs w:val="24"/>
        </w:rPr>
        <w:t xml:space="preserve"> năng #6: Màn hình giao diện 6</w:t>
      </w:r>
    </w:p>
    <w:p w:rsidR="00F53A06" w:rsidRDefault="00744869" w:rsidP="00744869">
      <w:pPr>
        <w:numPr>
          <w:ilvl w:val="4"/>
          <w:numId w:val="14"/>
        </w:numPr>
        <w:tabs>
          <w:tab w:val="left" w:pos="620"/>
        </w:tabs>
        <w:spacing w:line="409" w:lineRule="auto"/>
        <w:ind w:left="720" w:right="2740" w:hanging="300"/>
        <w:rPr>
          <w:rFonts w:eastAsia="Times New Roman"/>
          <w:b/>
          <w:bCs/>
          <w:sz w:val="24"/>
          <w:szCs w:val="24"/>
        </w:rPr>
      </w:pPr>
      <w:r>
        <w:rPr>
          <w:rFonts w:ascii="Courier New" w:eastAsia="Courier New" w:hAnsi="Courier New" w:cs="Courier New"/>
          <w:noProof/>
          <w:sz w:val="24"/>
          <w:szCs w:val="24"/>
        </w:rPr>
        <w:drawing>
          <wp:anchor distT="0" distB="0" distL="114300" distR="114300" simplePos="0" relativeHeight="251694592" behindDoc="0" locked="0" layoutInCell="1" allowOverlap="1" wp14:anchorId="69D16F79" wp14:editId="22AE5DEF">
            <wp:simplePos x="0" y="0"/>
            <wp:positionH relativeFrom="column">
              <wp:posOffset>711642</wp:posOffset>
            </wp:positionH>
            <wp:positionV relativeFrom="paragraph">
              <wp:posOffset>260018</wp:posOffset>
            </wp:positionV>
            <wp:extent cx="4538432" cy="6154309"/>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811-024505_QuanLyChamThi.jpg"/>
                    <pic:cNvPicPr/>
                  </pic:nvPicPr>
                  <pic:blipFill>
                    <a:blip r:embed="rId25">
                      <a:extLst>
                        <a:ext uri="{28A0092B-C50C-407E-A947-70E740481C1C}">
                          <a14:useLocalDpi xmlns:a14="http://schemas.microsoft.com/office/drawing/2010/main" val="0"/>
                        </a:ext>
                      </a:extLst>
                    </a:blip>
                    <a:stretch>
                      <a:fillRect/>
                    </a:stretch>
                  </pic:blipFill>
                  <pic:spPr>
                    <a:xfrm>
                      <a:off x="0" y="0"/>
                      <a:ext cx="4539615" cy="6155913"/>
                    </a:xfrm>
                    <a:prstGeom prst="rect">
                      <a:avLst/>
                    </a:prstGeom>
                  </pic:spPr>
                </pic:pic>
              </a:graphicData>
            </a:graphic>
            <wp14:sizeRelH relativeFrom="page">
              <wp14:pctWidth>0</wp14:pctWidth>
            </wp14:sizeRelH>
            <wp14:sizeRelV relativeFrom="page">
              <wp14:pctHeight>0</wp14:pctHeight>
            </wp14:sizeRelV>
          </wp:anchor>
        </w:drawing>
      </w:r>
      <w:r w:rsidR="00F53A06">
        <w:rPr>
          <w:rFonts w:ascii="Courier New" w:eastAsia="Courier New" w:hAnsi="Courier New" w:cs="Courier New"/>
          <w:sz w:val="24"/>
          <w:szCs w:val="24"/>
        </w:rPr>
        <w:t xml:space="preserve">o </w:t>
      </w:r>
      <w:r>
        <w:rPr>
          <w:rFonts w:eastAsia="Times New Roman"/>
          <w:b/>
          <w:bCs/>
          <w:sz w:val="24"/>
          <w:szCs w:val="24"/>
        </w:rPr>
        <w:t>Màn hình thống kê</w:t>
      </w:r>
    </w:p>
    <w:p w:rsidR="00F53A06" w:rsidRDefault="00F53A06" w:rsidP="00F53A06">
      <w:pPr>
        <w:spacing w:line="2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375" w:lineRule="exact"/>
        <w:rPr>
          <w:sz w:val="20"/>
          <w:szCs w:val="20"/>
        </w:rPr>
      </w:pPr>
    </w:p>
    <w:p w:rsidR="00F53A06" w:rsidRDefault="005414CC" w:rsidP="00744869">
      <w:pPr>
        <w:ind w:left="2880" w:firstLine="720"/>
        <w:rPr>
          <w:sz w:val="20"/>
          <w:szCs w:val="20"/>
        </w:rPr>
      </w:pPr>
      <w:r>
        <w:rPr>
          <w:rFonts w:eastAsia="Times New Roman"/>
          <w:b/>
          <w:bCs/>
          <w:color w:val="4F81BD"/>
          <w:sz w:val="18"/>
          <w:szCs w:val="18"/>
        </w:rPr>
        <w:t>Hình 1 Màn hình thông kê</w:t>
      </w:r>
      <w:r w:rsidR="000B0AFB">
        <w:rPr>
          <w:rFonts w:eastAsia="Times New Roman"/>
          <w:b/>
          <w:bCs/>
          <w:color w:val="4F81BD"/>
          <w:sz w:val="18"/>
          <w:szCs w:val="18"/>
        </w:rPr>
        <w:t xml:space="preserve"> chi tiết</w:t>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333" w:lineRule="exact"/>
        <w:rPr>
          <w:sz w:val="20"/>
          <w:szCs w:val="20"/>
        </w:rPr>
      </w:pPr>
    </w:p>
    <w:p w:rsidR="00F53A06" w:rsidRDefault="00F53A06" w:rsidP="00F53A06">
      <w:pPr>
        <w:ind w:left="120"/>
        <w:rPr>
          <w:rFonts w:ascii="Calibri" w:eastAsia="Calibri" w:hAnsi="Calibri" w:cs="Calibri"/>
        </w:rPr>
      </w:pPr>
      <w:bookmarkStart w:id="22" w:name="page18"/>
      <w:bookmarkEnd w:id="22"/>
    </w:p>
    <w:p w:rsidR="00C85332" w:rsidRDefault="000B0AFB" w:rsidP="00F53A06">
      <w:pPr>
        <w:ind w:left="120"/>
        <w:rPr>
          <w:rFonts w:ascii="Calibri" w:eastAsia="Calibri" w:hAnsi="Calibri" w:cs="Calibri"/>
        </w:rPr>
      </w:pPr>
      <w:r>
        <w:rPr>
          <w:noProof/>
          <w:sz w:val="20"/>
          <w:szCs w:val="20"/>
        </w:rPr>
        <w:drawing>
          <wp:anchor distT="0" distB="0" distL="114300" distR="114300" simplePos="0" relativeHeight="251716096" behindDoc="1" locked="0" layoutInCell="1" allowOverlap="1" wp14:anchorId="48A6657C" wp14:editId="3290219C">
            <wp:simplePos x="0" y="0"/>
            <wp:positionH relativeFrom="column">
              <wp:posOffset>780057</wp:posOffset>
            </wp:positionH>
            <wp:positionV relativeFrom="paragraph">
              <wp:posOffset>-202037</wp:posOffset>
            </wp:positionV>
            <wp:extent cx="4541107" cy="676916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811-024501_QuanLyChamThi.jpg"/>
                    <pic:cNvPicPr/>
                  </pic:nvPicPr>
                  <pic:blipFill>
                    <a:blip r:embed="rId26">
                      <a:extLst>
                        <a:ext uri="{28A0092B-C50C-407E-A947-70E740481C1C}">
                          <a14:useLocalDpi xmlns:a14="http://schemas.microsoft.com/office/drawing/2010/main" val="0"/>
                        </a:ext>
                      </a:extLst>
                    </a:blip>
                    <a:stretch>
                      <a:fillRect/>
                    </a:stretch>
                  </pic:blipFill>
                  <pic:spPr>
                    <a:xfrm>
                      <a:off x="0" y="0"/>
                      <a:ext cx="4540885" cy="6768828"/>
                    </a:xfrm>
                    <a:prstGeom prst="rect">
                      <a:avLst/>
                    </a:prstGeom>
                  </pic:spPr>
                </pic:pic>
              </a:graphicData>
            </a:graphic>
            <wp14:sizeRelH relativeFrom="page">
              <wp14:pctWidth>0</wp14:pctWidth>
            </wp14:sizeRelH>
            <wp14:sizeRelV relativeFrom="page">
              <wp14:pctHeight>0</wp14:pctHeight>
            </wp14:sizeRelV>
          </wp:anchor>
        </w:drawing>
      </w:r>
    </w:p>
    <w:p w:rsidR="00C85332" w:rsidRDefault="00C85332"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0B0AFB">
      <w:pPr>
        <w:ind w:left="3000" w:firstLine="600"/>
        <w:rPr>
          <w:rFonts w:eastAsia="Times New Roman"/>
          <w:b/>
          <w:bCs/>
          <w:color w:val="4F81BD"/>
          <w:sz w:val="18"/>
          <w:szCs w:val="18"/>
        </w:rPr>
      </w:pPr>
      <w:r>
        <w:rPr>
          <w:rFonts w:eastAsia="Times New Roman"/>
          <w:b/>
          <w:bCs/>
          <w:color w:val="4F81BD"/>
          <w:sz w:val="18"/>
          <w:szCs w:val="18"/>
        </w:rPr>
        <w:t>Hình 1 Màn hình thông kê tổng quát</w:t>
      </w: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r>
        <w:rPr>
          <w:noProof/>
          <w:sz w:val="20"/>
          <w:szCs w:val="20"/>
        </w:rPr>
        <w:drawing>
          <wp:anchor distT="0" distB="0" distL="114300" distR="114300" simplePos="0" relativeHeight="251717120" behindDoc="1" locked="0" layoutInCell="1" allowOverlap="1" wp14:anchorId="2B9B03F9" wp14:editId="74F431C8">
            <wp:simplePos x="0" y="0"/>
            <wp:positionH relativeFrom="column">
              <wp:posOffset>596894</wp:posOffset>
            </wp:positionH>
            <wp:positionV relativeFrom="paragraph">
              <wp:posOffset>-375920</wp:posOffset>
            </wp:positionV>
            <wp:extent cx="4540885" cy="636587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811-024510_QuanLyChamThi.jpg"/>
                    <pic:cNvPicPr/>
                  </pic:nvPicPr>
                  <pic:blipFill>
                    <a:blip r:embed="rId27">
                      <a:extLst>
                        <a:ext uri="{28A0092B-C50C-407E-A947-70E740481C1C}">
                          <a14:useLocalDpi xmlns:a14="http://schemas.microsoft.com/office/drawing/2010/main" val="0"/>
                        </a:ext>
                      </a:extLst>
                    </a:blip>
                    <a:stretch>
                      <a:fillRect/>
                    </a:stretch>
                  </pic:blipFill>
                  <pic:spPr>
                    <a:xfrm>
                      <a:off x="0" y="0"/>
                      <a:ext cx="4540885" cy="6365875"/>
                    </a:xfrm>
                    <a:prstGeom prst="rect">
                      <a:avLst/>
                    </a:prstGeom>
                  </pic:spPr>
                </pic:pic>
              </a:graphicData>
            </a:graphic>
            <wp14:sizeRelH relativeFrom="page">
              <wp14:pctWidth>0</wp14:pctWidth>
            </wp14:sizeRelH>
            <wp14:sizeRelV relativeFrom="page">
              <wp14:pctHeight>0</wp14:pctHeight>
            </wp14:sizeRelV>
          </wp:anchor>
        </w:drawing>
      </w: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rFonts w:eastAsia="Times New Roman"/>
          <w:b/>
          <w:bCs/>
          <w:color w:val="4F81BD"/>
          <w:sz w:val="18"/>
          <w:szCs w:val="18"/>
        </w:rPr>
      </w:pPr>
    </w:p>
    <w:p w:rsidR="000B0AFB" w:rsidRDefault="000B0AFB" w:rsidP="000B0AFB">
      <w:pPr>
        <w:ind w:left="3000" w:firstLine="60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0B0AFB">
      <w:pPr>
        <w:ind w:left="120"/>
        <w:jc w:val="center"/>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0B0AFB">
      <w:pPr>
        <w:ind w:left="2880"/>
        <w:rPr>
          <w:sz w:val="20"/>
          <w:szCs w:val="20"/>
        </w:rPr>
      </w:pPr>
      <w:r>
        <w:rPr>
          <w:rFonts w:eastAsia="Times New Roman"/>
          <w:b/>
          <w:bCs/>
          <w:color w:val="4F81BD"/>
          <w:sz w:val="18"/>
          <w:szCs w:val="18"/>
        </w:rPr>
        <w:t>Hình 1 Màn hình thông kê tiến độ</w:t>
      </w: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0B0AFB" w:rsidRDefault="000B0AFB" w:rsidP="00F53A06">
      <w:pPr>
        <w:ind w:left="120"/>
        <w:rPr>
          <w:sz w:val="20"/>
          <w:szCs w:val="20"/>
        </w:rPr>
      </w:pPr>
    </w:p>
    <w:p w:rsidR="00F53A06" w:rsidRDefault="00F53A06" w:rsidP="00F53A06">
      <w:pPr>
        <w:spacing w:line="239" w:lineRule="exact"/>
        <w:rPr>
          <w:sz w:val="20"/>
          <w:szCs w:val="20"/>
        </w:rPr>
      </w:pPr>
    </w:p>
    <w:p w:rsidR="00F53A06" w:rsidRDefault="00F53A06" w:rsidP="00F53A06">
      <w:pPr>
        <w:ind w:left="840"/>
        <w:rPr>
          <w:sz w:val="20"/>
          <w:szCs w:val="20"/>
        </w:rPr>
      </w:pPr>
      <w:r>
        <w:rPr>
          <w:rFonts w:ascii="Courier New" w:eastAsia="Courier New" w:hAnsi="Courier New" w:cs="Courier New"/>
          <w:sz w:val="32"/>
          <w:szCs w:val="32"/>
        </w:rPr>
        <w:t xml:space="preserve">o </w:t>
      </w:r>
      <w:r>
        <w:rPr>
          <w:rFonts w:eastAsia="Times New Roman"/>
          <w:b/>
          <w:bCs/>
          <w:sz w:val="24"/>
          <w:szCs w:val="24"/>
        </w:rPr>
        <w:t>Yêu cầu chức năng</w:t>
      </w:r>
    </w:p>
    <w:p w:rsidR="00F53A06" w:rsidRDefault="00F53A06" w:rsidP="00F53A06">
      <w:pPr>
        <w:spacing w:line="21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160"/>
        <w:gridCol w:w="2920"/>
        <w:gridCol w:w="1340"/>
        <w:gridCol w:w="2120"/>
      </w:tblGrid>
      <w:tr w:rsidR="00F53A06" w:rsidTr="00740CDE">
        <w:trPr>
          <w:trHeight w:val="345"/>
        </w:trPr>
        <w:tc>
          <w:tcPr>
            <w:tcW w:w="2160" w:type="dxa"/>
            <w:tcBorders>
              <w:top w:val="single" w:sz="8" w:space="0" w:color="auto"/>
              <w:left w:val="single" w:sz="8" w:space="0" w:color="auto"/>
              <w:bottom w:val="single" w:sz="8" w:space="0" w:color="7F7F7F"/>
              <w:right w:val="single" w:sz="8" w:space="0" w:color="auto"/>
            </w:tcBorders>
            <w:shd w:val="clear" w:color="auto" w:fill="7F7F7F"/>
            <w:vAlign w:val="bottom"/>
          </w:tcPr>
          <w:p w:rsidR="00F53A06" w:rsidRDefault="00F53A06" w:rsidP="00740CDE">
            <w:pPr>
              <w:ind w:left="720"/>
              <w:rPr>
                <w:sz w:val="20"/>
                <w:szCs w:val="20"/>
              </w:rPr>
            </w:pPr>
            <w:r>
              <w:rPr>
                <w:rFonts w:eastAsia="Times New Roman"/>
                <w:color w:val="FFFFFF"/>
                <w:sz w:val="24"/>
                <w:szCs w:val="24"/>
              </w:rPr>
              <w:t>Tiêu đề</w:t>
            </w:r>
          </w:p>
        </w:tc>
        <w:tc>
          <w:tcPr>
            <w:tcW w:w="2920" w:type="dxa"/>
            <w:tcBorders>
              <w:top w:val="single" w:sz="8" w:space="0" w:color="auto"/>
              <w:bottom w:val="single" w:sz="8" w:space="0" w:color="7F7F7F"/>
              <w:right w:val="single" w:sz="8" w:space="0" w:color="auto"/>
            </w:tcBorders>
            <w:shd w:val="clear" w:color="auto" w:fill="7F7F7F"/>
            <w:vAlign w:val="bottom"/>
          </w:tcPr>
          <w:p w:rsidR="00F53A06" w:rsidRDefault="00F53A06" w:rsidP="00740CDE">
            <w:pPr>
              <w:ind w:left="1160"/>
              <w:rPr>
                <w:sz w:val="20"/>
                <w:szCs w:val="20"/>
              </w:rPr>
            </w:pPr>
            <w:r>
              <w:rPr>
                <w:rFonts w:eastAsia="Times New Roman"/>
                <w:color w:val="FFFFFF"/>
                <w:sz w:val="24"/>
                <w:szCs w:val="24"/>
              </w:rPr>
              <w:t>Mô tả</w:t>
            </w:r>
          </w:p>
        </w:tc>
        <w:tc>
          <w:tcPr>
            <w:tcW w:w="1340" w:type="dxa"/>
            <w:tcBorders>
              <w:top w:val="single" w:sz="8" w:space="0" w:color="auto"/>
              <w:bottom w:val="single" w:sz="8" w:space="0" w:color="7F7F7F"/>
              <w:right w:val="single" w:sz="8" w:space="0" w:color="auto"/>
            </w:tcBorders>
            <w:shd w:val="clear" w:color="auto" w:fill="7F7F7F"/>
            <w:vAlign w:val="bottom"/>
          </w:tcPr>
          <w:p w:rsidR="00F53A06" w:rsidRDefault="00F53A06" w:rsidP="00740CDE">
            <w:pPr>
              <w:ind w:left="220"/>
              <w:rPr>
                <w:sz w:val="20"/>
                <w:szCs w:val="20"/>
              </w:rPr>
            </w:pPr>
            <w:r>
              <w:rPr>
                <w:rFonts w:eastAsia="Times New Roman"/>
                <w:color w:val="FFFFFF"/>
                <w:sz w:val="24"/>
                <w:szCs w:val="24"/>
              </w:rPr>
              <w:t>Qui trình</w:t>
            </w:r>
          </w:p>
        </w:tc>
        <w:tc>
          <w:tcPr>
            <w:tcW w:w="2120" w:type="dxa"/>
            <w:tcBorders>
              <w:top w:val="single" w:sz="8" w:space="0" w:color="auto"/>
              <w:bottom w:val="single" w:sz="8" w:space="0" w:color="7F7F7F"/>
              <w:right w:val="single" w:sz="8" w:space="0" w:color="auto"/>
            </w:tcBorders>
            <w:shd w:val="clear" w:color="auto" w:fill="7F7F7F"/>
            <w:vAlign w:val="bottom"/>
          </w:tcPr>
          <w:p w:rsidR="00F53A06" w:rsidRDefault="00F53A06" w:rsidP="00740CDE">
            <w:pPr>
              <w:ind w:left="680"/>
              <w:rPr>
                <w:sz w:val="20"/>
                <w:szCs w:val="20"/>
              </w:rPr>
            </w:pPr>
            <w:r>
              <w:rPr>
                <w:rFonts w:eastAsia="Times New Roman"/>
                <w:color w:val="FFFFFF"/>
                <w:sz w:val="24"/>
                <w:szCs w:val="24"/>
              </w:rPr>
              <w:t>Kết quả</w:t>
            </w:r>
          </w:p>
        </w:tc>
      </w:tr>
      <w:tr w:rsidR="00F53A06" w:rsidTr="00740CDE">
        <w:trPr>
          <w:trHeight w:val="262"/>
        </w:trPr>
        <w:tc>
          <w:tcPr>
            <w:tcW w:w="2160" w:type="dxa"/>
            <w:tcBorders>
              <w:top w:val="single" w:sz="8" w:space="0" w:color="auto"/>
              <w:left w:val="single" w:sz="8" w:space="0" w:color="auto"/>
              <w:right w:val="single" w:sz="8" w:space="0" w:color="auto"/>
            </w:tcBorders>
            <w:vAlign w:val="bottom"/>
          </w:tcPr>
          <w:p w:rsidR="00F53A06" w:rsidRDefault="00744869" w:rsidP="00740CDE">
            <w:pPr>
              <w:spacing w:line="262" w:lineRule="exact"/>
              <w:ind w:left="120"/>
              <w:rPr>
                <w:sz w:val="20"/>
                <w:szCs w:val="20"/>
              </w:rPr>
            </w:pPr>
            <w:r>
              <w:rPr>
                <w:rFonts w:eastAsia="Times New Roman"/>
                <w:sz w:val="24"/>
                <w:szCs w:val="24"/>
              </w:rPr>
              <w:t>Màn hình thống kê</w:t>
            </w:r>
          </w:p>
        </w:tc>
        <w:tc>
          <w:tcPr>
            <w:tcW w:w="2920" w:type="dxa"/>
            <w:tcBorders>
              <w:top w:val="single" w:sz="8" w:space="0" w:color="auto"/>
              <w:right w:val="single" w:sz="8" w:space="0" w:color="auto"/>
            </w:tcBorders>
            <w:vAlign w:val="bottom"/>
          </w:tcPr>
          <w:p w:rsidR="00F53A06" w:rsidRDefault="00F53A06" w:rsidP="00740CDE">
            <w:pPr>
              <w:spacing w:line="262" w:lineRule="exact"/>
              <w:ind w:left="100"/>
              <w:rPr>
                <w:sz w:val="20"/>
                <w:szCs w:val="20"/>
              </w:rPr>
            </w:pPr>
            <w:r>
              <w:rPr>
                <w:rFonts w:eastAsia="Times New Roman"/>
                <w:sz w:val="24"/>
                <w:szCs w:val="24"/>
              </w:rPr>
              <w:t>Màn hình chính có:</w:t>
            </w:r>
          </w:p>
        </w:tc>
        <w:tc>
          <w:tcPr>
            <w:tcW w:w="1340" w:type="dxa"/>
            <w:tcBorders>
              <w:top w:val="single" w:sz="8" w:space="0" w:color="auto"/>
              <w:right w:val="single" w:sz="8" w:space="0" w:color="auto"/>
            </w:tcBorders>
            <w:vAlign w:val="bottom"/>
          </w:tcPr>
          <w:p w:rsidR="00F53A06" w:rsidRDefault="00F53A06" w:rsidP="00740CDE">
            <w:pPr>
              <w:spacing w:line="262" w:lineRule="exact"/>
              <w:ind w:left="100"/>
              <w:rPr>
                <w:sz w:val="20"/>
                <w:szCs w:val="20"/>
              </w:rPr>
            </w:pPr>
            <w:r>
              <w:rPr>
                <w:rFonts w:eastAsia="Times New Roman"/>
                <w:sz w:val="24"/>
                <w:szCs w:val="24"/>
              </w:rPr>
              <w:t>Thiết kế</w:t>
            </w:r>
          </w:p>
        </w:tc>
        <w:tc>
          <w:tcPr>
            <w:tcW w:w="2120" w:type="dxa"/>
            <w:tcBorders>
              <w:top w:val="single" w:sz="8" w:space="0" w:color="auto"/>
              <w:right w:val="single" w:sz="8" w:space="0" w:color="auto"/>
            </w:tcBorders>
            <w:vAlign w:val="bottom"/>
          </w:tcPr>
          <w:p w:rsidR="00F53A06" w:rsidRDefault="00F53A06" w:rsidP="00740CDE">
            <w:pPr>
              <w:spacing w:line="262" w:lineRule="exact"/>
              <w:ind w:left="100"/>
              <w:rPr>
                <w:sz w:val="20"/>
                <w:szCs w:val="20"/>
              </w:rPr>
            </w:pPr>
            <w:r>
              <w:rPr>
                <w:rFonts w:eastAsia="Times New Roman"/>
                <w:sz w:val="24"/>
                <w:szCs w:val="24"/>
              </w:rPr>
              <w:t>Hoàn thành</w:t>
            </w: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740CDE">
            <w:pPr>
              <w:rPr>
                <w:sz w:val="24"/>
                <w:szCs w:val="24"/>
              </w:rPr>
            </w:pPr>
          </w:p>
        </w:tc>
        <w:tc>
          <w:tcPr>
            <w:tcW w:w="2920" w:type="dxa"/>
            <w:tcBorders>
              <w:right w:val="single" w:sz="8" w:space="0" w:color="auto"/>
            </w:tcBorders>
            <w:vAlign w:val="bottom"/>
          </w:tcPr>
          <w:p w:rsidR="00F53A06" w:rsidRDefault="00744869" w:rsidP="00740CDE">
            <w:pPr>
              <w:ind w:left="100"/>
              <w:rPr>
                <w:sz w:val="20"/>
                <w:szCs w:val="20"/>
              </w:rPr>
            </w:pPr>
            <w:r>
              <w:rPr>
                <w:rFonts w:eastAsia="Times New Roman"/>
                <w:sz w:val="24"/>
                <w:szCs w:val="24"/>
              </w:rPr>
              <w:t>- 1 text box</w:t>
            </w: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F53A06" w:rsidP="00740CDE">
            <w:pPr>
              <w:rPr>
                <w:sz w:val="24"/>
                <w:szCs w:val="24"/>
              </w:rPr>
            </w:pP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740CDE">
            <w:pPr>
              <w:rPr>
                <w:sz w:val="24"/>
                <w:szCs w:val="24"/>
              </w:rPr>
            </w:pPr>
          </w:p>
        </w:tc>
        <w:tc>
          <w:tcPr>
            <w:tcW w:w="2920" w:type="dxa"/>
            <w:tcBorders>
              <w:right w:val="single" w:sz="8" w:space="0" w:color="auto"/>
            </w:tcBorders>
            <w:vAlign w:val="bottom"/>
          </w:tcPr>
          <w:p w:rsidR="00F53A06" w:rsidRDefault="00F53A06" w:rsidP="00740CDE">
            <w:pPr>
              <w:ind w:left="100"/>
              <w:rPr>
                <w:sz w:val="20"/>
                <w:szCs w:val="20"/>
              </w:rPr>
            </w:pPr>
            <w:r>
              <w:rPr>
                <w:rFonts w:eastAsia="Times New Roman"/>
                <w:sz w:val="24"/>
                <w:szCs w:val="24"/>
              </w:rPr>
              <w:t>- 1 listview</w:t>
            </w: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F53A06" w:rsidP="00740CDE">
            <w:pPr>
              <w:rPr>
                <w:sz w:val="24"/>
                <w:szCs w:val="24"/>
              </w:rPr>
            </w:pP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740CDE">
            <w:pPr>
              <w:rPr>
                <w:sz w:val="24"/>
                <w:szCs w:val="24"/>
              </w:rPr>
            </w:pPr>
          </w:p>
        </w:tc>
        <w:tc>
          <w:tcPr>
            <w:tcW w:w="2920" w:type="dxa"/>
            <w:tcBorders>
              <w:right w:val="single" w:sz="8" w:space="0" w:color="auto"/>
            </w:tcBorders>
            <w:vAlign w:val="bottom"/>
          </w:tcPr>
          <w:p w:rsidR="00F53A06" w:rsidRDefault="00744869" w:rsidP="00740CDE">
            <w:pPr>
              <w:ind w:left="100"/>
              <w:rPr>
                <w:rFonts w:eastAsia="Times New Roman"/>
                <w:sz w:val="24"/>
                <w:szCs w:val="24"/>
              </w:rPr>
            </w:pPr>
            <w:r>
              <w:rPr>
                <w:rFonts w:eastAsia="Times New Roman"/>
                <w:sz w:val="24"/>
                <w:szCs w:val="24"/>
              </w:rPr>
              <w:t>- 1</w:t>
            </w:r>
            <w:r w:rsidR="00F53A06">
              <w:rPr>
                <w:rFonts w:eastAsia="Times New Roman"/>
                <w:sz w:val="24"/>
                <w:szCs w:val="24"/>
              </w:rPr>
              <w:t xml:space="preserve"> Button</w:t>
            </w:r>
          </w:p>
          <w:p w:rsidR="00744869" w:rsidRDefault="00744869" w:rsidP="00740CDE">
            <w:pPr>
              <w:ind w:left="100"/>
              <w:rPr>
                <w:sz w:val="20"/>
                <w:szCs w:val="20"/>
              </w:rPr>
            </w:pPr>
            <w:r>
              <w:rPr>
                <w:rFonts w:eastAsia="Times New Roman"/>
                <w:sz w:val="24"/>
                <w:szCs w:val="24"/>
              </w:rPr>
              <w:t>- 1 Spinner</w:t>
            </w: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F53A06" w:rsidP="00740CDE">
            <w:pPr>
              <w:rPr>
                <w:sz w:val="24"/>
                <w:szCs w:val="24"/>
              </w:rPr>
            </w:pPr>
          </w:p>
        </w:tc>
      </w:tr>
      <w:tr w:rsidR="00F53A06" w:rsidTr="00740CDE">
        <w:trPr>
          <w:trHeight w:val="194"/>
        </w:trPr>
        <w:tc>
          <w:tcPr>
            <w:tcW w:w="2160" w:type="dxa"/>
            <w:tcBorders>
              <w:left w:val="single" w:sz="8" w:space="0" w:color="auto"/>
              <w:bottom w:val="single" w:sz="8" w:space="0" w:color="auto"/>
              <w:right w:val="single" w:sz="8" w:space="0" w:color="auto"/>
            </w:tcBorders>
            <w:vAlign w:val="bottom"/>
          </w:tcPr>
          <w:p w:rsidR="00F53A06" w:rsidRDefault="00F53A06" w:rsidP="00740CDE">
            <w:pPr>
              <w:rPr>
                <w:sz w:val="16"/>
                <w:szCs w:val="16"/>
              </w:rPr>
            </w:pPr>
          </w:p>
        </w:tc>
        <w:tc>
          <w:tcPr>
            <w:tcW w:w="2920" w:type="dxa"/>
            <w:tcBorders>
              <w:bottom w:val="single" w:sz="8" w:space="0" w:color="auto"/>
              <w:right w:val="single" w:sz="8" w:space="0" w:color="auto"/>
            </w:tcBorders>
            <w:vAlign w:val="bottom"/>
          </w:tcPr>
          <w:p w:rsidR="00F53A06" w:rsidRDefault="00F53A06" w:rsidP="00740CDE">
            <w:pPr>
              <w:rPr>
                <w:sz w:val="16"/>
                <w:szCs w:val="16"/>
              </w:rPr>
            </w:pPr>
          </w:p>
        </w:tc>
        <w:tc>
          <w:tcPr>
            <w:tcW w:w="1340" w:type="dxa"/>
            <w:tcBorders>
              <w:bottom w:val="single" w:sz="8" w:space="0" w:color="auto"/>
              <w:right w:val="single" w:sz="8" w:space="0" w:color="auto"/>
            </w:tcBorders>
            <w:vAlign w:val="bottom"/>
          </w:tcPr>
          <w:p w:rsidR="00F53A06" w:rsidRDefault="00F53A06" w:rsidP="00740CDE">
            <w:pPr>
              <w:rPr>
                <w:sz w:val="16"/>
                <w:szCs w:val="16"/>
              </w:rPr>
            </w:pPr>
          </w:p>
        </w:tc>
        <w:tc>
          <w:tcPr>
            <w:tcW w:w="2120" w:type="dxa"/>
            <w:tcBorders>
              <w:bottom w:val="single" w:sz="8" w:space="0" w:color="auto"/>
              <w:right w:val="single" w:sz="8" w:space="0" w:color="auto"/>
            </w:tcBorders>
            <w:vAlign w:val="bottom"/>
          </w:tcPr>
          <w:p w:rsidR="00F53A06" w:rsidRDefault="00F53A06" w:rsidP="00740CDE">
            <w:pPr>
              <w:rPr>
                <w:sz w:val="16"/>
                <w:szCs w:val="16"/>
              </w:rPr>
            </w:pPr>
          </w:p>
        </w:tc>
      </w:tr>
      <w:tr w:rsidR="00F53A06" w:rsidTr="00740CDE">
        <w:trPr>
          <w:trHeight w:val="262"/>
        </w:trPr>
        <w:tc>
          <w:tcPr>
            <w:tcW w:w="2160" w:type="dxa"/>
            <w:tcBorders>
              <w:left w:val="single" w:sz="8" w:space="0" w:color="auto"/>
              <w:right w:val="single" w:sz="8" w:space="0" w:color="auto"/>
            </w:tcBorders>
            <w:vAlign w:val="bottom"/>
          </w:tcPr>
          <w:p w:rsidR="00F53A06" w:rsidRDefault="00744869" w:rsidP="00740CDE">
            <w:pPr>
              <w:spacing w:line="262" w:lineRule="exact"/>
              <w:ind w:left="120"/>
              <w:rPr>
                <w:sz w:val="20"/>
                <w:szCs w:val="20"/>
              </w:rPr>
            </w:pPr>
            <w:r>
              <w:rPr>
                <w:rFonts w:eastAsia="Times New Roman"/>
                <w:sz w:val="24"/>
                <w:szCs w:val="24"/>
              </w:rPr>
              <w:t>TextBox“Tìm kiếm</w:t>
            </w:r>
            <w:r w:rsidR="00F53A06">
              <w:rPr>
                <w:rFonts w:eastAsia="Times New Roman"/>
                <w:sz w:val="24"/>
                <w:szCs w:val="24"/>
              </w:rPr>
              <w:t>”</w:t>
            </w:r>
          </w:p>
        </w:tc>
        <w:tc>
          <w:tcPr>
            <w:tcW w:w="2920" w:type="dxa"/>
            <w:tcBorders>
              <w:right w:val="single" w:sz="8" w:space="0" w:color="auto"/>
            </w:tcBorders>
            <w:vAlign w:val="bottom"/>
          </w:tcPr>
          <w:p w:rsidR="00F53A06" w:rsidRDefault="00744869" w:rsidP="00740CDE">
            <w:pPr>
              <w:spacing w:line="262" w:lineRule="exact"/>
              <w:ind w:left="100"/>
              <w:rPr>
                <w:sz w:val="20"/>
                <w:szCs w:val="20"/>
              </w:rPr>
            </w:pPr>
            <w:r>
              <w:rPr>
                <w:rFonts w:eastAsia="Times New Roman"/>
                <w:sz w:val="24"/>
                <w:szCs w:val="24"/>
              </w:rPr>
              <w:t>Tìm kiếm dữ liệu</w:t>
            </w:r>
          </w:p>
        </w:tc>
        <w:tc>
          <w:tcPr>
            <w:tcW w:w="1340" w:type="dxa"/>
            <w:tcBorders>
              <w:right w:val="single" w:sz="8" w:space="0" w:color="auto"/>
            </w:tcBorders>
            <w:vAlign w:val="bottom"/>
          </w:tcPr>
          <w:p w:rsidR="00F53A06" w:rsidRDefault="00F53A06" w:rsidP="00740CDE">
            <w:pPr>
              <w:spacing w:line="262"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F53A06" w:rsidRDefault="00744869" w:rsidP="00744869">
            <w:pPr>
              <w:spacing w:line="262" w:lineRule="exact"/>
              <w:rPr>
                <w:sz w:val="20"/>
                <w:szCs w:val="20"/>
              </w:rPr>
            </w:pPr>
            <w:r>
              <w:rPr>
                <w:rFonts w:eastAsia="Times New Roman"/>
                <w:sz w:val="24"/>
                <w:szCs w:val="24"/>
              </w:rPr>
              <w:t>Xuất hiện dữ liệu</w:t>
            </w: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740CDE">
            <w:pPr>
              <w:rPr>
                <w:sz w:val="24"/>
                <w:szCs w:val="24"/>
              </w:rPr>
            </w:pPr>
          </w:p>
        </w:tc>
        <w:tc>
          <w:tcPr>
            <w:tcW w:w="2920" w:type="dxa"/>
            <w:tcBorders>
              <w:right w:val="single" w:sz="8" w:space="0" w:color="auto"/>
            </w:tcBorders>
            <w:vAlign w:val="bottom"/>
          </w:tcPr>
          <w:p w:rsidR="00F53A06" w:rsidRDefault="00F53A06" w:rsidP="00740CDE">
            <w:pPr>
              <w:ind w:left="100"/>
              <w:rPr>
                <w:sz w:val="20"/>
                <w:szCs w:val="20"/>
              </w:rPr>
            </w:pP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F53A06" w:rsidP="00744869">
            <w:pPr>
              <w:rPr>
                <w:sz w:val="20"/>
                <w:szCs w:val="20"/>
              </w:rPr>
            </w:pPr>
          </w:p>
        </w:tc>
      </w:tr>
      <w:tr w:rsidR="00F53A06" w:rsidTr="00740CDE">
        <w:trPr>
          <w:trHeight w:val="275"/>
        </w:trPr>
        <w:tc>
          <w:tcPr>
            <w:tcW w:w="2160" w:type="dxa"/>
            <w:tcBorders>
              <w:left w:val="single" w:sz="8" w:space="0" w:color="auto"/>
              <w:right w:val="single" w:sz="8" w:space="0" w:color="auto"/>
            </w:tcBorders>
            <w:vAlign w:val="bottom"/>
          </w:tcPr>
          <w:p w:rsidR="00F53A06" w:rsidRDefault="00F53A06" w:rsidP="00740CDE">
            <w:pPr>
              <w:rPr>
                <w:sz w:val="23"/>
                <w:szCs w:val="23"/>
              </w:rPr>
            </w:pPr>
          </w:p>
        </w:tc>
        <w:tc>
          <w:tcPr>
            <w:tcW w:w="2920" w:type="dxa"/>
            <w:tcBorders>
              <w:right w:val="single" w:sz="8" w:space="0" w:color="auto"/>
            </w:tcBorders>
            <w:vAlign w:val="bottom"/>
          </w:tcPr>
          <w:p w:rsidR="00F53A06" w:rsidRDefault="00F53A06" w:rsidP="00740CDE">
            <w:pPr>
              <w:rPr>
                <w:sz w:val="23"/>
                <w:szCs w:val="23"/>
              </w:rPr>
            </w:pPr>
          </w:p>
        </w:tc>
        <w:tc>
          <w:tcPr>
            <w:tcW w:w="1340" w:type="dxa"/>
            <w:tcBorders>
              <w:right w:val="single" w:sz="8" w:space="0" w:color="auto"/>
            </w:tcBorders>
            <w:vAlign w:val="bottom"/>
          </w:tcPr>
          <w:p w:rsidR="00F53A06" w:rsidRDefault="00F53A06" w:rsidP="00740CDE">
            <w:pPr>
              <w:rPr>
                <w:sz w:val="23"/>
                <w:szCs w:val="23"/>
              </w:rPr>
            </w:pPr>
          </w:p>
        </w:tc>
        <w:tc>
          <w:tcPr>
            <w:tcW w:w="2120" w:type="dxa"/>
            <w:tcBorders>
              <w:right w:val="single" w:sz="8" w:space="0" w:color="auto"/>
            </w:tcBorders>
            <w:vAlign w:val="bottom"/>
          </w:tcPr>
          <w:p w:rsidR="00F53A06" w:rsidRDefault="00F53A06" w:rsidP="00744869">
            <w:pPr>
              <w:spacing w:line="274" w:lineRule="exact"/>
              <w:rPr>
                <w:sz w:val="20"/>
                <w:szCs w:val="20"/>
              </w:rPr>
            </w:pPr>
          </w:p>
        </w:tc>
      </w:tr>
      <w:tr w:rsidR="00F53A06" w:rsidTr="00740CDE">
        <w:trPr>
          <w:trHeight w:val="150"/>
        </w:trPr>
        <w:tc>
          <w:tcPr>
            <w:tcW w:w="2160" w:type="dxa"/>
            <w:tcBorders>
              <w:left w:val="single" w:sz="8" w:space="0" w:color="auto"/>
              <w:bottom w:val="single" w:sz="8" w:space="0" w:color="auto"/>
              <w:right w:val="single" w:sz="8" w:space="0" w:color="auto"/>
            </w:tcBorders>
            <w:vAlign w:val="bottom"/>
          </w:tcPr>
          <w:p w:rsidR="00F53A06" w:rsidRDefault="00F53A06" w:rsidP="00740CDE">
            <w:pPr>
              <w:rPr>
                <w:sz w:val="13"/>
                <w:szCs w:val="13"/>
              </w:rPr>
            </w:pPr>
          </w:p>
        </w:tc>
        <w:tc>
          <w:tcPr>
            <w:tcW w:w="2920" w:type="dxa"/>
            <w:tcBorders>
              <w:bottom w:val="single" w:sz="8" w:space="0" w:color="auto"/>
              <w:right w:val="single" w:sz="8" w:space="0" w:color="auto"/>
            </w:tcBorders>
            <w:vAlign w:val="bottom"/>
          </w:tcPr>
          <w:p w:rsidR="00F53A06" w:rsidRDefault="00F53A06" w:rsidP="00740CDE">
            <w:pPr>
              <w:rPr>
                <w:sz w:val="13"/>
                <w:szCs w:val="13"/>
              </w:rPr>
            </w:pPr>
          </w:p>
        </w:tc>
        <w:tc>
          <w:tcPr>
            <w:tcW w:w="1340" w:type="dxa"/>
            <w:tcBorders>
              <w:bottom w:val="single" w:sz="8" w:space="0" w:color="auto"/>
              <w:right w:val="single" w:sz="8" w:space="0" w:color="auto"/>
            </w:tcBorders>
            <w:vAlign w:val="bottom"/>
          </w:tcPr>
          <w:p w:rsidR="00F53A06" w:rsidRDefault="00F53A06" w:rsidP="00740CDE">
            <w:pPr>
              <w:rPr>
                <w:sz w:val="13"/>
                <w:szCs w:val="13"/>
              </w:rPr>
            </w:pPr>
          </w:p>
        </w:tc>
        <w:tc>
          <w:tcPr>
            <w:tcW w:w="2120" w:type="dxa"/>
            <w:tcBorders>
              <w:bottom w:val="single" w:sz="8" w:space="0" w:color="auto"/>
              <w:right w:val="single" w:sz="8" w:space="0" w:color="auto"/>
            </w:tcBorders>
            <w:vAlign w:val="bottom"/>
          </w:tcPr>
          <w:p w:rsidR="00F53A06" w:rsidRDefault="00F53A06" w:rsidP="00740CDE">
            <w:pPr>
              <w:rPr>
                <w:sz w:val="13"/>
                <w:szCs w:val="13"/>
              </w:rPr>
            </w:pPr>
          </w:p>
        </w:tc>
      </w:tr>
      <w:tr w:rsidR="00F53A06" w:rsidTr="00740CDE">
        <w:trPr>
          <w:trHeight w:val="260"/>
        </w:trPr>
        <w:tc>
          <w:tcPr>
            <w:tcW w:w="2160" w:type="dxa"/>
            <w:tcBorders>
              <w:left w:val="single" w:sz="8" w:space="0" w:color="auto"/>
              <w:right w:val="single" w:sz="8" w:space="0" w:color="auto"/>
            </w:tcBorders>
            <w:vAlign w:val="bottom"/>
          </w:tcPr>
          <w:p w:rsidR="00F53A06" w:rsidRDefault="00744869" w:rsidP="00740CDE">
            <w:pPr>
              <w:spacing w:line="260" w:lineRule="exact"/>
              <w:ind w:left="120"/>
              <w:rPr>
                <w:sz w:val="20"/>
                <w:szCs w:val="20"/>
              </w:rPr>
            </w:pPr>
            <w:r>
              <w:rPr>
                <w:rFonts w:eastAsia="Times New Roman"/>
                <w:sz w:val="24"/>
                <w:szCs w:val="24"/>
              </w:rPr>
              <w:t>Button “Home</w:t>
            </w:r>
            <w:r w:rsidR="00F53A06">
              <w:rPr>
                <w:rFonts w:eastAsia="Times New Roman"/>
                <w:sz w:val="24"/>
                <w:szCs w:val="24"/>
              </w:rPr>
              <w:t>”</w:t>
            </w:r>
          </w:p>
        </w:tc>
        <w:tc>
          <w:tcPr>
            <w:tcW w:w="2920" w:type="dxa"/>
            <w:tcBorders>
              <w:right w:val="single" w:sz="8" w:space="0" w:color="auto"/>
            </w:tcBorders>
            <w:vAlign w:val="bottom"/>
          </w:tcPr>
          <w:p w:rsidR="00F53A06" w:rsidRDefault="00F53A06" w:rsidP="00744869">
            <w:pPr>
              <w:spacing w:line="260" w:lineRule="exact"/>
              <w:ind w:left="100"/>
              <w:rPr>
                <w:sz w:val="20"/>
                <w:szCs w:val="20"/>
              </w:rPr>
            </w:pPr>
            <w:r>
              <w:rPr>
                <w:rFonts w:eastAsia="Times New Roman"/>
                <w:sz w:val="24"/>
                <w:szCs w:val="24"/>
              </w:rPr>
              <w:t xml:space="preserve">Dùng để </w:t>
            </w:r>
            <w:r w:rsidR="00744869">
              <w:rPr>
                <w:rFonts w:eastAsia="Times New Roman"/>
                <w:sz w:val="24"/>
                <w:szCs w:val="24"/>
              </w:rPr>
              <w:t>trở về</w:t>
            </w:r>
            <w:r>
              <w:rPr>
                <w:rFonts w:eastAsia="Times New Roman"/>
                <w:sz w:val="24"/>
                <w:szCs w:val="24"/>
              </w:rPr>
              <w:t xml:space="preserve"> </w:t>
            </w:r>
            <w:r w:rsidR="00744869">
              <w:rPr>
                <w:rFonts w:eastAsia="Times New Roman"/>
                <w:sz w:val="24"/>
                <w:szCs w:val="24"/>
              </w:rPr>
              <w:t>“Home”</w:t>
            </w:r>
          </w:p>
        </w:tc>
        <w:tc>
          <w:tcPr>
            <w:tcW w:w="1340" w:type="dxa"/>
            <w:tcBorders>
              <w:right w:val="single" w:sz="8" w:space="0" w:color="auto"/>
            </w:tcBorders>
            <w:vAlign w:val="bottom"/>
          </w:tcPr>
          <w:p w:rsidR="00F53A06" w:rsidRDefault="00F53A06" w:rsidP="00740CDE">
            <w:pPr>
              <w:spacing w:line="260"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F53A06" w:rsidRDefault="00744869" w:rsidP="00740CDE">
            <w:pPr>
              <w:spacing w:line="260" w:lineRule="exact"/>
              <w:ind w:left="100"/>
              <w:rPr>
                <w:sz w:val="20"/>
                <w:szCs w:val="20"/>
              </w:rPr>
            </w:pPr>
            <w:r>
              <w:rPr>
                <w:rFonts w:eastAsia="Times New Roman"/>
                <w:sz w:val="24"/>
                <w:szCs w:val="24"/>
              </w:rPr>
              <w:t>Trở về “home”</w:t>
            </w: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740CDE">
            <w:pPr>
              <w:rPr>
                <w:sz w:val="24"/>
                <w:szCs w:val="24"/>
              </w:rPr>
            </w:pPr>
          </w:p>
        </w:tc>
        <w:tc>
          <w:tcPr>
            <w:tcW w:w="2920" w:type="dxa"/>
            <w:tcBorders>
              <w:right w:val="single" w:sz="8" w:space="0" w:color="auto"/>
            </w:tcBorders>
            <w:vAlign w:val="bottom"/>
          </w:tcPr>
          <w:p w:rsidR="00F53A06" w:rsidRDefault="00F53A06" w:rsidP="00744869">
            <w:pPr>
              <w:rPr>
                <w:sz w:val="20"/>
                <w:szCs w:val="20"/>
              </w:rPr>
            </w:pP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F53A06" w:rsidP="00740CDE">
            <w:pPr>
              <w:ind w:left="100"/>
              <w:rPr>
                <w:sz w:val="20"/>
                <w:szCs w:val="20"/>
              </w:rPr>
            </w:pPr>
          </w:p>
        </w:tc>
      </w:tr>
      <w:tr w:rsidR="00F53A06" w:rsidTr="00740CDE">
        <w:trPr>
          <w:trHeight w:val="425"/>
        </w:trPr>
        <w:tc>
          <w:tcPr>
            <w:tcW w:w="2160" w:type="dxa"/>
            <w:tcBorders>
              <w:left w:val="single" w:sz="8" w:space="0" w:color="auto"/>
              <w:bottom w:val="single" w:sz="8" w:space="0" w:color="auto"/>
              <w:right w:val="single" w:sz="8" w:space="0" w:color="auto"/>
            </w:tcBorders>
            <w:vAlign w:val="bottom"/>
          </w:tcPr>
          <w:p w:rsidR="00F53A06" w:rsidRDefault="00F53A06" w:rsidP="00740CDE">
            <w:pPr>
              <w:rPr>
                <w:sz w:val="24"/>
                <w:szCs w:val="24"/>
              </w:rPr>
            </w:pPr>
          </w:p>
        </w:tc>
        <w:tc>
          <w:tcPr>
            <w:tcW w:w="2920" w:type="dxa"/>
            <w:tcBorders>
              <w:bottom w:val="single" w:sz="8" w:space="0" w:color="auto"/>
              <w:right w:val="single" w:sz="8" w:space="0" w:color="auto"/>
            </w:tcBorders>
            <w:vAlign w:val="bottom"/>
          </w:tcPr>
          <w:p w:rsidR="00F53A06" w:rsidRDefault="00F53A06" w:rsidP="00740CDE">
            <w:pPr>
              <w:rPr>
                <w:sz w:val="24"/>
                <w:szCs w:val="24"/>
              </w:rPr>
            </w:pPr>
          </w:p>
        </w:tc>
        <w:tc>
          <w:tcPr>
            <w:tcW w:w="1340" w:type="dxa"/>
            <w:tcBorders>
              <w:bottom w:val="single" w:sz="8" w:space="0" w:color="auto"/>
              <w:right w:val="single" w:sz="8" w:space="0" w:color="auto"/>
            </w:tcBorders>
            <w:vAlign w:val="bottom"/>
          </w:tcPr>
          <w:p w:rsidR="00F53A06" w:rsidRDefault="00F53A06" w:rsidP="00740CDE">
            <w:pPr>
              <w:rPr>
                <w:sz w:val="24"/>
                <w:szCs w:val="24"/>
              </w:rPr>
            </w:pPr>
          </w:p>
        </w:tc>
        <w:tc>
          <w:tcPr>
            <w:tcW w:w="2120" w:type="dxa"/>
            <w:tcBorders>
              <w:bottom w:val="single" w:sz="8" w:space="0" w:color="auto"/>
              <w:right w:val="single" w:sz="8" w:space="0" w:color="auto"/>
            </w:tcBorders>
            <w:vAlign w:val="bottom"/>
          </w:tcPr>
          <w:p w:rsidR="00F53A06" w:rsidRDefault="00F53A06" w:rsidP="00740CDE">
            <w:pPr>
              <w:rPr>
                <w:sz w:val="24"/>
                <w:szCs w:val="24"/>
              </w:rPr>
            </w:pPr>
          </w:p>
        </w:tc>
      </w:tr>
      <w:tr w:rsidR="00F53A06" w:rsidTr="00740CDE">
        <w:trPr>
          <w:trHeight w:val="260"/>
        </w:trPr>
        <w:tc>
          <w:tcPr>
            <w:tcW w:w="2160" w:type="dxa"/>
            <w:tcBorders>
              <w:left w:val="single" w:sz="8" w:space="0" w:color="auto"/>
              <w:right w:val="single" w:sz="8" w:space="0" w:color="auto"/>
            </w:tcBorders>
            <w:vAlign w:val="bottom"/>
          </w:tcPr>
          <w:p w:rsidR="00F53A06" w:rsidRDefault="00F53A06" w:rsidP="00740CDE">
            <w:pPr>
              <w:spacing w:line="260" w:lineRule="exact"/>
              <w:ind w:left="120"/>
              <w:rPr>
                <w:sz w:val="20"/>
                <w:szCs w:val="20"/>
              </w:rPr>
            </w:pPr>
            <w:r>
              <w:rPr>
                <w:rFonts w:eastAsia="Times New Roman"/>
                <w:sz w:val="24"/>
                <w:szCs w:val="24"/>
              </w:rPr>
              <w:t>Listview</w:t>
            </w:r>
          </w:p>
        </w:tc>
        <w:tc>
          <w:tcPr>
            <w:tcW w:w="2920" w:type="dxa"/>
            <w:tcBorders>
              <w:right w:val="single" w:sz="8" w:space="0" w:color="auto"/>
            </w:tcBorders>
            <w:vAlign w:val="bottom"/>
          </w:tcPr>
          <w:p w:rsidR="00F53A06" w:rsidRDefault="00F53A06" w:rsidP="00740CDE">
            <w:pPr>
              <w:spacing w:line="260" w:lineRule="exact"/>
              <w:ind w:left="100"/>
              <w:rPr>
                <w:sz w:val="20"/>
                <w:szCs w:val="20"/>
              </w:rPr>
            </w:pPr>
            <w:r>
              <w:rPr>
                <w:rFonts w:eastAsia="Times New Roman"/>
                <w:sz w:val="24"/>
                <w:szCs w:val="24"/>
              </w:rPr>
              <w:t>Hiển thị các thông tin của</w:t>
            </w:r>
          </w:p>
        </w:tc>
        <w:tc>
          <w:tcPr>
            <w:tcW w:w="1340" w:type="dxa"/>
            <w:tcBorders>
              <w:right w:val="single" w:sz="8" w:space="0" w:color="auto"/>
            </w:tcBorders>
            <w:vAlign w:val="bottom"/>
          </w:tcPr>
          <w:p w:rsidR="00F53A06" w:rsidRDefault="00F53A06" w:rsidP="00740CDE">
            <w:pPr>
              <w:spacing w:line="260" w:lineRule="exact"/>
              <w:ind w:left="100"/>
              <w:rPr>
                <w:sz w:val="20"/>
                <w:szCs w:val="20"/>
              </w:rPr>
            </w:pPr>
            <w:r>
              <w:rPr>
                <w:rFonts w:eastAsia="Times New Roman"/>
                <w:sz w:val="24"/>
                <w:szCs w:val="24"/>
              </w:rPr>
              <w:t>View</w:t>
            </w:r>
          </w:p>
        </w:tc>
        <w:tc>
          <w:tcPr>
            <w:tcW w:w="2120" w:type="dxa"/>
            <w:tcBorders>
              <w:right w:val="single" w:sz="8" w:space="0" w:color="auto"/>
            </w:tcBorders>
            <w:vAlign w:val="bottom"/>
          </w:tcPr>
          <w:p w:rsidR="00F53A06" w:rsidRDefault="00F53A06" w:rsidP="00740CDE">
            <w:pPr>
              <w:spacing w:line="260" w:lineRule="exact"/>
              <w:ind w:left="100"/>
              <w:rPr>
                <w:sz w:val="20"/>
                <w:szCs w:val="20"/>
              </w:rPr>
            </w:pPr>
            <w:r>
              <w:rPr>
                <w:rFonts w:eastAsia="Times New Roman"/>
                <w:sz w:val="24"/>
                <w:szCs w:val="24"/>
              </w:rPr>
              <w:t>Hiển thị các thông</w:t>
            </w: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740CDE">
            <w:pPr>
              <w:rPr>
                <w:sz w:val="24"/>
                <w:szCs w:val="24"/>
              </w:rPr>
            </w:pPr>
          </w:p>
        </w:tc>
        <w:tc>
          <w:tcPr>
            <w:tcW w:w="2920" w:type="dxa"/>
            <w:tcBorders>
              <w:right w:val="single" w:sz="8" w:space="0" w:color="auto"/>
            </w:tcBorders>
            <w:vAlign w:val="bottom"/>
          </w:tcPr>
          <w:p w:rsidR="00F53A06" w:rsidRDefault="00744869" w:rsidP="00740CDE">
            <w:pPr>
              <w:ind w:left="100"/>
              <w:rPr>
                <w:sz w:val="20"/>
                <w:szCs w:val="20"/>
              </w:rPr>
            </w:pPr>
            <w:r>
              <w:rPr>
                <w:rFonts w:eastAsia="Times New Roman"/>
                <w:sz w:val="24"/>
                <w:szCs w:val="24"/>
              </w:rPr>
              <w:t>thống kê</w:t>
            </w: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F53A06" w:rsidP="00744869">
            <w:pPr>
              <w:ind w:left="100"/>
              <w:rPr>
                <w:sz w:val="20"/>
                <w:szCs w:val="20"/>
              </w:rPr>
            </w:pPr>
            <w:r>
              <w:rPr>
                <w:rFonts w:eastAsia="Times New Roman"/>
                <w:sz w:val="24"/>
                <w:szCs w:val="24"/>
              </w:rPr>
              <w:t xml:space="preserve">tin của </w:t>
            </w:r>
            <w:r w:rsidR="00744869">
              <w:rPr>
                <w:rFonts w:eastAsia="Times New Roman"/>
                <w:sz w:val="24"/>
                <w:szCs w:val="24"/>
              </w:rPr>
              <w:t>thống kê</w:t>
            </w:r>
          </w:p>
        </w:tc>
      </w:tr>
      <w:tr w:rsidR="00F53A06" w:rsidTr="00740CDE">
        <w:trPr>
          <w:trHeight w:val="276"/>
        </w:trPr>
        <w:tc>
          <w:tcPr>
            <w:tcW w:w="2160" w:type="dxa"/>
            <w:tcBorders>
              <w:left w:val="single" w:sz="8" w:space="0" w:color="auto"/>
              <w:right w:val="single" w:sz="8" w:space="0" w:color="auto"/>
            </w:tcBorders>
            <w:vAlign w:val="bottom"/>
          </w:tcPr>
          <w:p w:rsidR="00F53A06" w:rsidRDefault="00F53A06" w:rsidP="00740CDE">
            <w:pPr>
              <w:rPr>
                <w:sz w:val="24"/>
                <w:szCs w:val="24"/>
              </w:rPr>
            </w:pPr>
          </w:p>
        </w:tc>
        <w:tc>
          <w:tcPr>
            <w:tcW w:w="2920" w:type="dxa"/>
            <w:tcBorders>
              <w:right w:val="single" w:sz="8" w:space="0" w:color="auto"/>
            </w:tcBorders>
            <w:vAlign w:val="bottom"/>
          </w:tcPr>
          <w:p w:rsidR="00F53A06" w:rsidRDefault="00F53A06" w:rsidP="00740CDE">
            <w:pPr>
              <w:rPr>
                <w:sz w:val="24"/>
                <w:szCs w:val="24"/>
              </w:rPr>
            </w:pPr>
          </w:p>
        </w:tc>
        <w:tc>
          <w:tcPr>
            <w:tcW w:w="1340" w:type="dxa"/>
            <w:tcBorders>
              <w:right w:val="single" w:sz="8" w:space="0" w:color="auto"/>
            </w:tcBorders>
            <w:vAlign w:val="bottom"/>
          </w:tcPr>
          <w:p w:rsidR="00F53A06" w:rsidRDefault="00F53A06" w:rsidP="00740CDE">
            <w:pPr>
              <w:rPr>
                <w:sz w:val="24"/>
                <w:szCs w:val="24"/>
              </w:rPr>
            </w:pPr>
          </w:p>
        </w:tc>
        <w:tc>
          <w:tcPr>
            <w:tcW w:w="2120" w:type="dxa"/>
            <w:tcBorders>
              <w:right w:val="single" w:sz="8" w:space="0" w:color="auto"/>
            </w:tcBorders>
            <w:vAlign w:val="bottom"/>
          </w:tcPr>
          <w:p w:rsidR="00F53A06" w:rsidRDefault="00F53A06" w:rsidP="00744869">
            <w:pPr>
              <w:rPr>
                <w:sz w:val="20"/>
                <w:szCs w:val="20"/>
              </w:rPr>
            </w:pPr>
          </w:p>
        </w:tc>
      </w:tr>
      <w:tr w:rsidR="005414CC" w:rsidTr="00740CDE">
        <w:trPr>
          <w:trHeight w:val="150"/>
        </w:trPr>
        <w:tc>
          <w:tcPr>
            <w:tcW w:w="2160" w:type="dxa"/>
            <w:tcBorders>
              <w:left w:val="single" w:sz="8" w:space="0" w:color="auto"/>
              <w:bottom w:val="single" w:sz="8" w:space="0" w:color="auto"/>
              <w:right w:val="single" w:sz="8" w:space="0" w:color="auto"/>
            </w:tcBorders>
            <w:vAlign w:val="bottom"/>
          </w:tcPr>
          <w:p w:rsidR="005414CC" w:rsidRDefault="005414CC" w:rsidP="00740CDE">
            <w:pPr>
              <w:rPr>
                <w:sz w:val="13"/>
                <w:szCs w:val="13"/>
              </w:rPr>
            </w:pPr>
          </w:p>
        </w:tc>
        <w:tc>
          <w:tcPr>
            <w:tcW w:w="2920" w:type="dxa"/>
            <w:tcBorders>
              <w:bottom w:val="single" w:sz="8" w:space="0" w:color="auto"/>
              <w:right w:val="single" w:sz="8" w:space="0" w:color="auto"/>
            </w:tcBorders>
            <w:vAlign w:val="bottom"/>
          </w:tcPr>
          <w:p w:rsidR="005414CC" w:rsidRDefault="005414CC" w:rsidP="00740CDE">
            <w:pPr>
              <w:rPr>
                <w:sz w:val="13"/>
                <w:szCs w:val="13"/>
              </w:rPr>
            </w:pPr>
          </w:p>
        </w:tc>
        <w:tc>
          <w:tcPr>
            <w:tcW w:w="1340" w:type="dxa"/>
            <w:tcBorders>
              <w:bottom w:val="single" w:sz="8" w:space="0" w:color="auto"/>
              <w:right w:val="single" w:sz="8" w:space="0" w:color="auto"/>
            </w:tcBorders>
            <w:vAlign w:val="bottom"/>
          </w:tcPr>
          <w:p w:rsidR="005414CC" w:rsidRDefault="005414CC" w:rsidP="00740CDE">
            <w:pPr>
              <w:rPr>
                <w:sz w:val="13"/>
                <w:szCs w:val="13"/>
              </w:rPr>
            </w:pPr>
          </w:p>
        </w:tc>
        <w:tc>
          <w:tcPr>
            <w:tcW w:w="2120" w:type="dxa"/>
            <w:tcBorders>
              <w:bottom w:val="single" w:sz="8" w:space="0" w:color="auto"/>
              <w:right w:val="single" w:sz="8" w:space="0" w:color="auto"/>
            </w:tcBorders>
            <w:vAlign w:val="bottom"/>
          </w:tcPr>
          <w:p w:rsidR="005414CC" w:rsidRDefault="005414CC" w:rsidP="00740CDE">
            <w:pPr>
              <w:rPr>
                <w:sz w:val="13"/>
                <w:szCs w:val="13"/>
              </w:rPr>
            </w:pPr>
          </w:p>
        </w:tc>
      </w:tr>
      <w:tr w:rsidR="005414CC" w:rsidTr="00740CDE">
        <w:trPr>
          <w:trHeight w:val="150"/>
        </w:trPr>
        <w:tc>
          <w:tcPr>
            <w:tcW w:w="2160" w:type="dxa"/>
            <w:tcBorders>
              <w:left w:val="single" w:sz="8" w:space="0" w:color="auto"/>
              <w:bottom w:val="single" w:sz="8" w:space="0" w:color="auto"/>
              <w:right w:val="single" w:sz="8" w:space="0" w:color="auto"/>
            </w:tcBorders>
            <w:vAlign w:val="bottom"/>
          </w:tcPr>
          <w:p w:rsidR="005414CC" w:rsidRDefault="005414CC" w:rsidP="00740CDE">
            <w:pPr>
              <w:rPr>
                <w:sz w:val="13"/>
                <w:szCs w:val="13"/>
              </w:rPr>
            </w:pPr>
            <w:r>
              <w:rPr>
                <w:rFonts w:eastAsia="Times New Roman"/>
                <w:sz w:val="24"/>
                <w:szCs w:val="24"/>
              </w:rPr>
              <w:t>Spinner</w:t>
            </w:r>
          </w:p>
        </w:tc>
        <w:tc>
          <w:tcPr>
            <w:tcW w:w="2920" w:type="dxa"/>
            <w:tcBorders>
              <w:bottom w:val="single" w:sz="8" w:space="0" w:color="auto"/>
              <w:right w:val="single" w:sz="8" w:space="0" w:color="auto"/>
            </w:tcBorders>
            <w:vAlign w:val="bottom"/>
          </w:tcPr>
          <w:p w:rsidR="005414CC" w:rsidRDefault="005414CC" w:rsidP="00740CDE">
            <w:pPr>
              <w:rPr>
                <w:sz w:val="13"/>
                <w:szCs w:val="13"/>
              </w:rPr>
            </w:pPr>
            <w:r>
              <w:rPr>
                <w:rFonts w:eastAsia="Times New Roman"/>
                <w:sz w:val="24"/>
                <w:szCs w:val="24"/>
              </w:rPr>
              <w:t>Đọc lại các thống kê</w:t>
            </w:r>
          </w:p>
        </w:tc>
        <w:tc>
          <w:tcPr>
            <w:tcW w:w="1340" w:type="dxa"/>
            <w:tcBorders>
              <w:bottom w:val="single" w:sz="8" w:space="0" w:color="auto"/>
              <w:right w:val="single" w:sz="8" w:space="0" w:color="auto"/>
            </w:tcBorders>
            <w:vAlign w:val="bottom"/>
          </w:tcPr>
          <w:p w:rsidR="005414CC" w:rsidRDefault="005414CC" w:rsidP="00740CDE">
            <w:pPr>
              <w:rPr>
                <w:sz w:val="13"/>
                <w:szCs w:val="13"/>
              </w:rPr>
            </w:pPr>
            <w:r>
              <w:rPr>
                <w:rFonts w:eastAsia="Times New Roman"/>
                <w:sz w:val="24"/>
                <w:szCs w:val="24"/>
              </w:rPr>
              <w:t>Click</w:t>
            </w:r>
          </w:p>
        </w:tc>
        <w:tc>
          <w:tcPr>
            <w:tcW w:w="2120" w:type="dxa"/>
            <w:tcBorders>
              <w:bottom w:val="single" w:sz="8" w:space="0" w:color="auto"/>
              <w:right w:val="single" w:sz="8" w:space="0" w:color="auto"/>
            </w:tcBorders>
            <w:vAlign w:val="bottom"/>
          </w:tcPr>
          <w:p w:rsidR="005414CC" w:rsidRDefault="005414CC" w:rsidP="00740CDE">
            <w:pPr>
              <w:rPr>
                <w:sz w:val="13"/>
                <w:szCs w:val="13"/>
              </w:rPr>
            </w:pPr>
            <w:r>
              <w:rPr>
                <w:rFonts w:eastAsia="Times New Roman"/>
                <w:sz w:val="24"/>
                <w:szCs w:val="24"/>
              </w:rPr>
              <w:t>Đọc lại các thống kê</w:t>
            </w:r>
          </w:p>
        </w:tc>
      </w:tr>
    </w:tbl>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361" w:lineRule="exact"/>
        <w:rPr>
          <w:sz w:val="20"/>
          <w:szCs w:val="20"/>
        </w:rPr>
      </w:pPr>
    </w:p>
    <w:p w:rsidR="00F53A06" w:rsidRDefault="00F53A06" w:rsidP="00F53A06">
      <w:pPr>
        <w:spacing w:line="274" w:lineRule="exact"/>
        <w:rPr>
          <w:sz w:val="20"/>
          <w:szCs w:val="20"/>
        </w:rPr>
      </w:pPr>
      <w:bookmarkStart w:id="23" w:name="page19"/>
      <w:bookmarkEnd w:id="23"/>
    </w:p>
    <w:p w:rsidR="00C85332" w:rsidRDefault="00C85332" w:rsidP="00F53A06">
      <w:pPr>
        <w:spacing w:line="274" w:lineRule="exact"/>
        <w:rPr>
          <w:sz w:val="20"/>
          <w:szCs w:val="20"/>
        </w:rPr>
      </w:pPr>
    </w:p>
    <w:p w:rsidR="00C85332" w:rsidRDefault="00C85332" w:rsidP="00F53A06">
      <w:pPr>
        <w:spacing w:line="274" w:lineRule="exact"/>
        <w:rPr>
          <w:sz w:val="20"/>
          <w:szCs w:val="20"/>
        </w:rPr>
      </w:pPr>
    </w:p>
    <w:p w:rsidR="00F53A06" w:rsidRDefault="00F53A06" w:rsidP="0027532B">
      <w:pPr>
        <w:pStyle w:val="Heading2"/>
        <w:ind w:firstLine="720"/>
        <w:rPr>
          <w:sz w:val="20"/>
          <w:szCs w:val="20"/>
        </w:rPr>
      </w:pPr>
      <w:bookmarkStart w:id="24" w:name="_Toc48110615"/>
      <w:r>
        <w:rPr>
          <w:rFonts w:eastAsia="Times New Roman"/>
          <w:i/>
          <w:iCs/>
          <w:sz w:val="28"/>
          <w:szCs w:val="28"/>
        </w:rPr>
        <w:t>2.2 Thiết kế hệ thống</w:t>
      </w:r>
      <w:bookmarkEnd w:id="24"/>
    </w:p>
    <w:p w:rsidR="00F53A06" w:rsidRDefault="00F53A06" w:rsidP="00F53A06">
      <w:pPr>
        <w:spacing w:line="257" w:lineRule="exact"/>
        <w:rPr>
          <w:sz w:val="20"/>
          <w:szCs w:val="20"/>
        </w:rPr>
      </w:pPr>
    </w:p>
    <w:p w:rsidR="00F53A06" w:rsidRDefault="00F53A06" w:rsidP="00F53A06">
      <w:pPr>
        <w:spacing w:line="270" w:lineRule="auto"/>
        <w:ind w:right="200"/>
        <w:rPr>
          <w:sz w:val="20"/>
          <w:szCs w:val="20"/>
        </w:rPr>
      </w:pPr>
      <w:r>
        <w:rPr>
          <w:rFonts w:eastAsia="Times New Roman"/>
          <w:b/>
          <w:bCs/>
          <w:sz w:val="24"/>
          <w:szCs w:val="24"/>
        </w:rPr>
        <w:lastRenderedPageBreak/>
        <w:t xml:space="preserve">Tổng quan: </w:t>
      </w:r>
      <w:r>
        <w:rPr>
          <w:rFonts w:eastAsia="Times New Roman"/>
          <w:sz w:val="24"/>
          <w:szCs w:val="24"/>
        </w:rPr>
        <w:t>Tài liệu dùng để cho nhóm trưởng phân công công việc cho các thành viên giúp</w:t>
      </w:r>
      <w:r>
        <w:rPr>
          <w:rFonts w:eastAsia="Times New Roman"/>
          <w:b/>
          <w:bCs/>
          <w:sz w:val="24"/>
          <w:szCs w:val="24"/>
        </w:rPr>
        <w:t xml:space="preserve"> </w:t>
      </w:r>
      <w:r>
        <w:rPr>
          <w:rFonts w:eastAsia="Times New Roman"/>
          <w:sz w:val="24"/>
          <w:szCs w:val="24"/>
        </w:rPr>
        <w:t>phân công công việc 1 cách dễ dàng, bố trí việc làm và phân bổ công việc hợp lý. Mô tả chi tiết công việc cho từng màn hình.</w:t>
      </w:r>
    </w:p>
    <w:p w:rsidR="00F53A06" w:rsidRDefault="00F53A06" w:rsidP="00F53A06">
      <w:pPr>
        <w:spacing w:line="211" w:lineRule="exact"/>
        <w:rPr>
          <w:sz w:val="20"/>
          <w:szCs w:val="20"/>
        </w:rPr>
      </w:pPr>
    </w:p>
    <w:p w:rsidR="00F53A06" w:rsidRDefault="00F53A06" w:rsidP="00F53A06">
      <w:pPr>
        <w:rPr>
          <w:sz w:val="20"/>
          <w:szCs w:val="20"/>
        </w:rPr>
      </w:pPr>
      <w:r>
        <w:rPr>
          <w:rFonts w:eastAsia="Times New Roman"/>
          <w:b/>
          <w:bCs/>
          <w:sz w:val="24"/>
          <w:szCs w:val="24"/>
        </w:rPr>
        <w:t>Yêu cầu chức năng:</w:t>
      </w:r>
    </w:p>
    <w:p w:rsidR="00F53A06" w:rsidRDefault="00F53A06" w:rsidP="00F53A06">
      <w:pPr>
        <w:spacing w:line="241" w:lineRule="exact"/>
        <w:rPr>
          <w:sz w:val="20"/>
          <w:szCs w:val="20"/>
        </w:rPr>
      </w:pPr>
    </w:p>
    <w:p w:rsidR="00F53A06" w:rsidRDefault="00F53A06" w:rsidP="00F53A06">
      <w:pPr>
        <w:numPr>
          <w:ilvl w:val="0"/>
          <w:numId w:val="15"/>
        </w:numPr>
        <w:tabs>
          <w:tab w:val="left" w:pos="1080"/>
        </w:tabs>
        <w:ind w:left="1080" w:hanging="360"/>
        <w:rPr>
          <w:rFonts w:eastAsia="Times New Roman"/>
          <w:b/>
          <w:bCs/>
          <w:sz w:val="24"/>
          <w:szCs w:val="24"/>
        </w:rPr>
      </w:pPr>
      <w:r>
        <w:rPr>
          <w:rFonts w:eastAsia="Times New Roman"/>
          <w:b/>
          <w:bCs/>
          <w:sz w:val="24"/>
          <w:szCs w:val="24"/>
        </w:rPr>
        <w:t>Màn hình splash</w:t>
      </w:r>
    </w:p>
    <w:p w:rsidR="00F53A06" w:rsidRDefault="00F53A06" w:rsidP="00F53A06">
      <w:pPr>
        <w:spacing w:line="22" w:lineRule="exact"/>
        <w:rPr>
          <w:rFonts w:eastAsia="Times New Roman"/>
          <w:b/>
          <w:bCs/>
          <w:sz w:val="24"/>
          <w:szCs w:val="24"/>
        </w:rPr>
      </w:pPr>
    </w:p>
    <w:p w:rsidR="00F53A06" w:rsidRDefault="00F53A06" w:rsidP="00F53A06">
      <w:pPr>
        <w:ind w:left="1080"/>
        <w:rPr>
          <w:rFonts w:eastAsia="Times New Roman"/>
          <w:b/>
          <w:bCs/>
          <w:sz w:val="24"/>
          <w:szCs w:val="24"/>
        </w:rPr>
      </w:pPr>
      <w:r>
        <w:rPr>
          <w:rFonts w:ascii="Courier New" w:eastAsia="Courier New" w:hAnsi="Courier New" w:cs="Courier New"/>
        </w:rPr>
        <w:t xml:space="preserve">o  </w:t>
      </w:r>
      <w:r w:rsidR="00C85332">
        <w:rPr>
          <w:rFonts w:eastAsia="Times New Roman"/>
          <w:b/>
          <w:bCs/>
        </w:rPr>
        <w:t>Giao diện ngư</w:t>
      </w:r>
      <w:r>
        <w:rPr>
          <w:rFonts w:eastAsia="Times New Roman"/>
          <w:b/>
          <w:bCs/>
        </w:rPr>
        <w:t>ời dùng</w:t>
      </w:r>
    </w:p>
    <w:p w:rsidR="00F53A06" w:rsidRDefault="005414CC" w:rsidP="00F53A06">
      <w:pPr>
        <w:spacing w:line="20" w:lineRule="exact"/>
        <w:rPr>
          <w:sz w:val="20"/>
          <w:szCs w:val="20"/>
        </w:rPr>
      </w:pPr>
      <w:r>
        <w:rPr>
          <w:noProof/>
          <w:sz w:val="20"/>
          <w:szCs w:val="20"/>
        </w:rPr>
        <w:drawing>
          <wp:anchor distT="0" distB="0" distL="114300" distR="114300" simplePos="0" relativeHeight="251696640" behindDoc="0" locked="0" layoutInCell="1" allowOverlap="1" wp14:anchorId="55FDD678" wp14:editId="06199802">
            <wp:simplePos x="0" y="0"/>
            <wp:positionH relativeFrom="column">
              <wp:posOffset>707390</wp:posOffset>
            </wp:positionH>
            <wp:positionV relativeFrom="paragraph">
              <wp:posOffset>3175</wp:posOffset>
            </wp:positionV>
            <wp:extent cx="4538980" cy="59436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811-024329_QuanLyChamThi.jpg"/>
                    <pic:cNvPicPr/>
                  </pic:nvPicPr>
                  <pic:blipFill>
                    <a:blip r:embed="rId20">
                      <a:extLst>
                        <a:ext uri="{28A0092B-C50C-407E-A947-70E740481C1C}">
                          <a14:useLocalDpi xmlns:a14="http://schemas.microsoft.com/office/drawing/2010/main" val="0"/>
                        </a:ext>
                      </a:extLst>
                    </a:blip>
                    <a:stretch>
                      <a:fillRect/>
                    </a:stretch>
                  </pic:blipFill>
                  <pic:spPr>
                    <a:xfrm>
                      <a:off x="0" y="0"/>
                      <a:ext cx="4538980" cy="5943600"/>
                    </a:xfrm>
                    <a:prstGeom prst="rect">
                      <a:avLst/>
                    </a:prstGeom>
                  </pic:spPr>
                </pic:pic>
              </a:graphicData>
            </a:graphic>
            <wp14:sizeRelH relativeFrom="page">
              <wp14:pctWidth>0</wp14:pctWidth>
            </wp14:sizeRelH>
            <wp14:sizeRelV relativeFrom="page">
              <wp14:pctHeight>0</wp14:pctHeight>
            </wp14:sizeRelV>
          </wp:anchor>
        </w:drawing>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67" w:lineRule="exact"/>
        <w:rPr>
          <w:sz w:val="20"/>
          <w:szCs w:val="20"/>
        </w:rPr>
      </w:pPr>
    </w:p>
    <w:p w:rsidR="00F53A06" w:rsidRDefault="00F53A06" w:rsidP="00F53A06">
      <w:pPr>
        <w:jc w:val="center"/>
        <w:rPr>
          <w:sz w:val="20"/>
          <w:szCs w:val="20"/>
        </w:rPr>
      </w:pPr>
      <w:r>
        <w:rPr>
          <w:rFonts w:eastAsia="Times New Roman"/>
          <w:b/>
          <w:bCs/>
          <w:color w:val="4F81BD"/>
          <w:sz w:val="18"/>
          <w:szCs w:val="18"/>
        </w:rPr>
        <w:t>Hình 1 Splash screen</w:t>
      </w:r>
    </w:p>
    <w:p w:rsidR="00F53A06" w:rsidRDefault="00F53A06" w:rsidP="00F53A06">
      <w:pPr>
        <w:spacing w:line="200" w:lineRule="exact"/>
        <w:rPr>
          <w:sz w:val="20"/>
          <w:szCs w:val="20"/>
        </w:rPr>
      </w:pPr>
    </w:p>
    <w:p w:rsidR="00F53A06" w:rsidRDefault="00F53A06" w:rsidP="00F53A06">
      <w:pPr>
        <w:spacing w:line="242" w:lineRule="exact"/>
        <w:rPr>
          <w:rFonts w:ascii="Calibri" w:eastAsia="Calibri" w:hAnsi="Calibri" w:cs="Calibri"/>
        </w:rPr>
      </w:pPr>
      <w:bookmarkStart w:id="25" w:name="page20"/>
      <w:bookmarkEnd w:id="25"/>
    </w:p>
    <w:p w:rsidR="00C85332" w:rsidRDefault="00C85332" w:rsidP="00F53A06">
      <w:pPr>
        <w:spacing w:line="242" w:lineRule="exact"/>
        <w:rPr>
          <w:rFonts w:ascii="Calibri" w:eastAsia="Calibri" w:hAnsi="Calibri" w:cs="Calibri"/>
        </w:rPr>
      </w:pPr>
    </w:p>
    <w:p w:rsidR="00C85332" w:rsidRDefault="00C85332" w:rsidP="00F53A06">
      <w:pPr>
        <w:spacing w:line="242" w:lineRule="exact"/>
        <w:rPr>
          <w:rFonts w:ascii="Calibri" w:eastAsia="Calibri" w:hAnsi="Calibri" w:cs="Calibri"/>
        </w:rPr>
      </w:pPr>
    </w:p>
    <w:p w:rsidR="00C85332" w:rsidRDefault="00C85332" w:rsidP="00F53A06">
      <w:pPr>
        <w:spacing w:line="242" w:lineRule="exact"/>
        <w:rPr>
          <w:sz w:val="20"/>
          <w:szCs w:val="20"/>
        </w:rPr>
      </w:pPr>
    </w:p>
    <w:p w:rsidR="00C85332" w:rsidRDefault="00C85332" w:rsidP="00F53A06">
      <w:pPr>
        <w:spacing w:line="242" w:lineRule="exact"/>
        <w:rPr>
          <w:sz w:val="20"/>
          <w:szCs w:val="20"/>
        </w:rPr>
      </w:pPr>
    </w:p>
    <w:p w:rsidR="00C85332" w:rsidRDefault="00C85332" w:rsidP="00F53A06">
      <w:pPr>
        <w:spacing w:line="242" w:lineRule="exact"/>
        <w:rPr>
          <w:sz w:val="20"/>
          <w:szCs w:val="20"/>
        </w:rPr>
      </w:pPr>
    </w:p>
    <w:p w:rsidR="00C85332" w:rsidRDefault="00C85332" w:rsidP="00F53A06">
      <w:pPr>
        <w:spacing w:line="242" w:lineRule="exact"/>
        <w:rPr>
          <w:sz w:val="20"/>
          <w:szCs w:val="20"/>
        </w:rPr>
      </w:pPr>
    </w:p>
    <w:p w:rsidR="00F53A06" w:rsidRDefault="00F53A06" w:rsidP="00F53A06">
      <w:pPr>
        <w:numPr>
          <w:ilvl w:val="0"/>
          <w:numId w:val="16"/>
        </w:numPr>
        <w:tabs>
          <w:tab w:val="left" w:pos="1440"/>
        </w:tabs>
        <w:ind w:left="1440" w:hanging="360"/>
        <w:rPr>
          <w:rFonts w:ascii="Courier New" w:eastAsia="Courier New" w:hAnsi="Courier New" w:cs="Courier New"/>
          <w:sz w:val="28"/>
          <w:szCs w:val="28"/>
        </w:rPr>
      </w:pPr>
      <w:r>
        <w:rPr>
          <w:rFonts w:eastAsia="Times New Roman"/>
          <w:b/>
          <w:bCs/>
          <w:sz w:val="24"/>
          <w:szCs w:val="24"/>
        </w:rPr>
        <w:t>Yêu cầu chức năng</w:t>
      </w:r>
    </w:p>
    <w:p w:rsidR="00F53A06" w:rsidRDefault="00F53A06" w:rsidP="00F53A06">
      <w:pPr>
        <w:spacing w:line="22" w:lineRule="exact"/>
        <w:rPr>
          <w:sz w:val="20"/>
          <w:szCs w:val="20"/>
        </w:rPr>
      </w:pPr>
    </w:p>
    <w:tbl>
      <w:tblPr>
        <w:tblW w:w="0" w:type="auto"/>
        <w:tblInd w:w="970" w:type="dxa"/>
        <w:tblLayout w:type="fixed"/>
        <w:tblCellMar>
          <w:left w:w="0" w:type="dxa"/>
          <w:right w:w="0" w:type="dxa"/>
        </w:tblCellMar>
        <w:tblLook w:val="04A0" w:firstRow="1" w:lastRow="0" w:firstColumn="1" w:lastColumn="0" w:noHBand="0" w:noVBand="1"/>
      </w:tblPr>
      <w:tblGrid>
        <w:gridCol w:w="2140"/>
        <w:gridCol w:w="2120"/>
        <w:gridCol w:w="2120"/>
        <w:gridCol w:w="2140"/>
      </w:tblGrid>
      <w:tr w:rsidR="00F53A06" w:rsidTr="00740CDE">
        <w:trPr>
          <w:trHeight w:val="283"/>
        </w:trPr>
        <w:tc>
          <w:tcPr>
            <w:tcW w:w="2140" w:type="dxa"/>
            <w:tcBorders>
              <w:top w:val="single" w:sz="8" w:space="0" w:color="auto"/>
              <w:left w:val="single" w:sz="8" w:space="0" w:color="auto"/>
              <w:bottom w:val="single" w:sz="8" w:space="0" w:color="auto"/>
              <w:right w:val="single" w:sz="8" w:space="0" w:color="auto"/>
            </w:tcBorders>
            <w:shd w:val="clear" w:color="auto" w:fill="FFFF00"/>
            <w:vAlign w:val="bottom"/>
          </w:tcPr>
          <w:p w:rsidR="00F53A06" w:rsidRDefault="00F53A06" w:rsidP="00740CDE">
            <w:pPr>
              <w:ind w:left="120"/>
              <w:rPr>
                <w:sz w:val="20"/>
                <w:szCs w:val="20"/>
              </w:rPr>
            </w:pPr>
            <w:r>
              <w:rPr>
                <w:rFonts w:eastAsia="Times New Roman"/>
                <w:sz w:val="24"/>
                <w:szCs w:val="24"/>
              </w:rPr>
              <w:lastRenderedPageBreak/>
              <w:t>Tiêu đề</w:t>
            </w:r>
          </w:p>
        </w:tc>
        <w:tc>
          <w:tcPr>
            <w:tcW w:w="2120" w:type="dxa"/>
            <w:tcBorders>
              <w:top w:val="single" w:sz="8" w:space="0" w:color="auto"/>
              <w:bottom w:val="single" w:sz="8" w:space="0" w:color="auto"/>
              <w:right w:val="single" w:sz="8" w:space="0" w:color="auto"/>
            </w:tcBorders>
            <w:shd w:val="clear" w:color="auto" w:fill="FFFF00"/>
            <w:vAlign w:val="bottom"/>
          </w:tcPr>
          <w:p w:rsidR="00F53A06" w:rsidRDefault="00F53A06" w:rsidP="00740CDE">
            <w:pPr>
              <w:ind w:left="100"/>
              <w:rPr>
                <w:sz w:val="20"/>
                <w:szCs w:val="20"/>
              </w:rPr>
            </w:pPr>
            <w:r>
              <w:rPr>
                <w:rFonts w:eastAsia="Times New Roman"/>
                <w:sz w:val="24"/>
                <w:szCs w:val="24"/>
              </w:rPr>
              <w:t>Mô tả</w:t>
            </w:r>
          </w:p>
        </w:tc>
        <w:tc>
          <w:tcPr>
            <w:tcW w:w="2120" w:type="dxa"/>
            <w:tcBorders>
              <w:top w:val="single" w:sz="8" w:space="0" w:color="auto"/>
              <w:bottom w:val="single" w:sz="8" w:space="0" w:color="auto"/>
              <w:right w:val="single" w:sz="8" w:space="0" w:color="auto"/>
            </w:tcBorders>
            <w:shd w:val="clear" w:color="auto" w:fill="FFFF00"/>
            <w:vAlign w:val="bottom"/>
          </w:tcPr>
          <w:p w:rsidR="00F53A06" w:rsidRDefault="00F53A06" w:rsidP="00740CDE">
            <w:pPr>
              <w:ind w:left="100"/>
              <w:rPr>
                <w:sz w:val="20"/>
                <w:szCs w:val="20"/>
              </w:rPr>
            </w:pPr>
            <w:r>
              <w:rPr>
                <w:rFonts w:eastAsia="Times New Roman"/>
                <w:sz w:val="24"/>
                <w:szCs w:val="24"/>
              </w:rPr>
              <w:t>Qui trình</w:t>
            </w:r>
          </w:p>
        </w:tc>
        <w:tc>
          <w:tcPr>
            <w:tcW w:w="2140" w:type="dxa"/>
            <w:tcBorders>
              <w:top w:val="single" w:sz="8" w:space="0" w:color="auto"/>
              <w:bottom w:val="single" w:sz="8" w:space="0" w:color="auto"/>
              <w:right w:val="single" w:sz="8" w:space="0" w:color="auto"/>
            </w:tcBorders>
            <w:shd w:val="clear" w:color="auto" w:fill="FFFF00"/>
            <w:vAlign w:val="bottom"/>
          </w:tcPr>
          <w:p w:rsidR="00F53A06" w:rsidRDefault="00F53A06" w:rsidP="00740CDE">
            <w:pPr>
              <w:ind w:left="100"/>
              <w:rPr>
                <w:sz w:val="20"/>
                <w:szCs w:val="20"/>
              </w:rPr>
            </w:pPr>
            <w:r>
              <w:rPr>
                <w:rFonts w:eastAsia="Times New Roman"/>
                <w:sz w:val="24"/>
                <w:szCs w:val="24"/>
              </w:rPr>
              <w:t>Kết quả</w:t>
            </w:r>
          </w:p>
        </w:tc>
      </w:tr>
      <w:tr w:rsidR="00F53A06" w:rsidTr="00740CDE">
        <w:trPr>
          <w:trHeight w:val="263"/>
        </w:trPr>
        <w:tc>
          <w:tcPr>
            <w:tcW w:w="2140" w:type="dxa"/>
            <w:tcBorders>
              <w:left w:val="single" w:sz="8" w:space="0" w:color="auto"/>
              <w:right w:val="single" w:sz="8" w:space="0" w:color="auto"/>
            </w:tcBorders>
            <w:vAlign w:val="bottom"/>
          </w:tcPr>
          <w:p w:rsidR="00F53A06" w:rsidRDefault="00F53A06" w:rsidP="00740CDE">
            <w:pPr>
              <w:spacing w:line="263" w:lineRule="exact"/>
              <w:ind w:left="120"/>
              <w:rPr>
                <w:sz w:val="20"/>
                <w:szCs w:val="20"/>
              </w:rPr>
            </w:pPr>
            <w:r>
              <w:rPr>
                <w:rFonts w:eastAsia="Times New Roman"/>
                <w:sz w:val="24"/>
                <w:szCs w:val="24"/>
              </w:rPr>
              <w:t>Splash screen</w:t>
            </w:r>
          </w:p>
        </w:tc>
        <w:tc>
          <w:tcPr>
            <w:tcW w:w="2120" w:type="dxa"/>
            <w:tcBorders>
              <w:right w:val="single" w:sz="8" w:space="0" w:color="auto"/>
            </w:tcBorders>
            <w:vAlign w:val="bottom"/>
          </w:tcPr>
          <w:p w:rsidR="00F53A06" w:rsidRDefault="00F53A06" w:rsidP="00740CDE">
            <w:pPr>
              <w:spacing w:line="263" w:lineRule="exact"/>
              <w:ind w:left="100"/>
              <w:rPr>
                <w:sz w:val="20"/>
                <w:szCs w:val="20"/>
              </w:rPr>
            </w:pPr>
            <w:r>
              <w:rPr>
                <w:rFonts w:eastAsia="Times New Roman"/>
                <w:sz w:val="24"/>
                <w:szCs w:val="24"/>
              </w:rPr>
              <w:t>Màn hình Splasd</w:t>
            </w:r>
          </w:p>
        </w:tc>
        <w:tc>
          <w:tcPr>
            <w:tcW w:w="2120" w:type="dxa"/>
            <w:tcBorders>
              <w:right w:val="single" w:sz="8" w:space="0" w:color="auto"/>
            </w:tcBorders>
            <w:vAlign w:val="bottom"/>
          </w:tcPr>
          <w:p w:rsidR="00F53A06" w:rsidRDefault="00F53A06" w:rsidP="00740CDE">
            <w:pPr>
              <w:spacing w:line="263" w:lineRule="exact"/>
              <w:ind w:left="100"/>
              <w:rPr>
                <w:sz w:val="20"/>
                <w:szCs w:val="20"/>
              </w:rPr>
            </w:pPr>
            <w:r>
              <w:rPr>
                <w:rFonts w:eastAsia="Times New Roman"/>
                <w:sz w:val="24"/>
                <w:szCs w:val="24"/>
              </w:rPr>
              <w:t>Sau 3s chuyển màn</w:t>
            </w:r>
          </w:p>
        </w:tc>
        <w:tc>
          <w:tcPr>
            <w:tcW w:w="2140" w:type="dxa"/>
            <w:tcBorders>
              <w:right w:val="single" w:sz="8" w:space="0" w:color="auto"/>
            </w:tcBorders>
            <w:vAlign w:val="bottom"/>
          </w:tcPr>
          <w:p w:rsidR="00F53A06" w:rsidRDefault="00F53A06" w:rsidP="00740CDE">
            <w:pPr>
              <w:spacing w:line="263" w:lineRule="exact"/>
              <w:ind w:left="100"/>
              <w:rPr>
                <w:sz w:val="20"/>
                <w:szCs w:val="20"/>
              </w:rPr>
            </w:pPr>
            <w:r>
              <w:rPr>
                <w:rFonts w:eastAsia="Times New Roman"/>
                <w:sz w:val="24"/>
                <w:szCs w:val="24"/>
              </w:rPr>
              <w:t>Chuyển qua màn</w:t>
            </w:r>
          </w:p>
        </w:tc>
      </w:tr>
      <w:tr w:rsidR="00F53A06" w:rsidTr="00740CDE">
        <w:trPr>
          <w:trHeight w:val="279"/>
        </w:trPr>
        <w:tc>
          <w:tcPr>
            <w:tcW w:w="2140" w:type="dxa"/>
            <w:tcBorders>
              <w:left w:val="single" w:sz="8" w:space="0" w:color="auto"/>
              <w:bottom w:val="single" w:sz="8" w:space="0" w:color="auto"/>
              <w:right w:val="single" w:sz="8" w:space="0" w:color="auto"/>
            </w:tcBorders>
            <w:vAlign w:val="bottom"/>
          </w:tcPr>
          <w:p w:rsidR="00F53A06" w:rsidRDefault="00F53A06" w:rsidP="00740CDE">
            <w:pPr>
              <w:rPr>
                <w:sz w:val="24"/>
                <w:szCs w:val="24"/>
              </w:rPr>
            </w:pPr>
          </w:p>
        </w:tc>
        <w:tc>
          <w:tcPr>
            <w:tcW w:w="2120" w:type="dxa"/>
            <w:tcBorders>
              <w:bottom w:val="single" w:sz="8" w:space="0" w:color="auto"/>
              <w:right w:val="single" w:sz="8" w:space="0" w:color="auto"/>
            </w:tcBorders>
            <w:vAlign w:val="bottom"/>
          </w:tcPr>
          <w:p w:rsidR="00F53A06" w:rsidRDefault="00F53A06" w:rsidP="00740CDE">
            <w:pPr>
              <w:rPr>
                <w:sz w:val="24"/>
                <w:szCs w:val="24"/>
              </w:rPr>
            </w:pPr>
          </w:p>
        </w:tc>
        <w:tc>
          <w:tcPr>
            <w:tcW w:w="2120" w:type="dxa"/>
            <w:tcBorders>
              <w:bottom w:val="single" w:sz="8" w:space="0" w:color="auto"/>
              <w:right w:val="single" w:sz="8" w:space="0" w:color="auto"/>
            </w:tcBorders>
            <w:vAlign w:val="bottom"/>
          </w:tcPr>
          <w:p w:rsidR="00F53A06" w:rsidRDefault="00F53A06" w:rsidP="00740CDE">
            <w:pPr>
              <w:ind w:left="100"/>
              <w:rPr>
                <w:sz w:val="20"/>
                <w:szCs w:val="20"/>
              </w:rPr>
            </w:pPr>
            <w:r>
              <w:rPr>
                <w:rFonts w:eastAsia="Times New Roman"/>
                <w:sz w:val="24"/>
                <w:szCs w:val="24"/>
              </w:rPr>
              <w:t>hình</w:t>
            </w:r>
          </w:p>
        </w:tc>
        <w:tc>
          <w:tcPr>
            <w:tcW w:w="2140" w:type="dxa"/>
            <w:tcBorders>
              <w:bottom w:val="single" w:sz="8" w:space="0" w:color="auto"/>
              <w:right w:val="single" w:sz="8" w:space="0" w:color="auto"/>
            </w:tcBorders>
            <w:vAlign w:val="bottom"/>
          </w:tcPr>
          <w:p w:rsidR="00F53A06" w:rsidRDefault="00F53A06" w:rsidP="00740CDE">
            <w:pPr>
              <w:ind w:left="100"/>
              <w:rPr>
                <w:sz w:val="20"/>
                <w:szCs w:val="20"/>
              </w:rPr>
            </w:pPr>
            <w:r>
              <w:rPr>
                <w:rFonts w:eastAsia="Times New Roman"/>
                <w:sz w:val="24"/>
                <w:szCs w:val="24"/>
              </w:rPr>
              <w:t>hình chính</w:t>
            </w:r>
          </w:p>
        </w:tc>
      </w:tr>
    </w:tbl>
    <w:p w:rsidR="00F53A06" w:rsidRDefault="00F53A06" w:rsidP="00F53A06">
      <w:pPr>
        <w:spacing w:line="200" w:lineRule="exact"/>
        <w:rPr>
          <w:sz w:val="20"/>
          <w:szCs w:val="20"/>
        </w:rPr>
      </w:pPr>
    </w:p>
    <w:p w:rsidR="00F53A06" w:rsidRDefault="00F53A06" w:rsidP="00F53A06">
      <w:pPr>
        <w:spacing w:line="366" w:lineRule="exact"/>
        <w:rPr>
          <w:sz w:val="20"/>
          <w:szCs w:val="20"/>
        </w:rPr>
      </w:pPr>
    </w:p>
    <w:p w:rsidR="00F53A06" w:rsidRDefault="00F53A06" w:rsidP="00F53A06">
      <w:pPr>
        <w:rPr>
          <w:sz w:val="20"/>
          <w:szCs w:val="20"/>
        </w:rPr>
      </w:pPr>
      <w:r>
        <w:rPr>
          <w:rFonts w:eastAsia="Times New Roman"/>
          <w:b/>
          <w:bCs/>
          <w:sz w:val="24"/>
          <w:szCs w:val="24"/>
        </w:rPr>
        <w:t xml:space="preserve">Làm thế nào: </w:t>
      </w:r>
      <w:r>
        <w:rPr>
          <w:rFonts w:eastAsia="Times New Roman"/>
          <w:sz w:val="24"/>
          <w:szCs w:val="24"/>
        </w:rPr>
        <w:t>Splash screen</w:t>
      </w:r>
    </w:p>
    <w:p w:rsidR="00F53A06" w:rsidRDefault="00F53A06" w:rsidP="00F53A06">
      <w:pPr>
        <w:spacing w:line="241" w:lineRule="exact"/>
        <w:rPr>
          <w:sz w:val="20"/>
          <w:szCs w:val="20"/>
        </w:rPr>
      </w:pPr>
    </w:p>
    <w:p w:rsidR="00F53A06" w:rsidRDefault="00F53A06" w:rsidP="00F53A06">
      <w:pPr>
        <w:numPr>
          <w:ilvl w:val="0"/>
          <w:numId w:val="17"/>
        </w:numPr>
        <w:tabs>
          <w:tab w:val="left" w:pos="720"/>
        </w:tabs>
        <w:ind w:left="720" w:hanging="360"/>
        <w:rPr>
          <w:rFonts w:ascii="Arial" w:eastAsia="Arial" w:hAnsi="Arial" w:cs="Arial"/>
          <w:sz w:val="24"/>
          <w:szCs w:val="24"/>
        </w:rPr>
      </w:pPr>
      <w:r>
        <w:rPr>
          <w:rFonts w:eastAsia="Times New Roman"/>
          <w:sz w:val="24"/>
          <w:szCs w:val="24"/>
        </w:rPr>
        <w:t>Chạy ứng dụng</w:t>
      </w:r>
    </w:p>
    <w:p w:rsidR="00F53A06" w:rsidRDefault="00F53A06" w:rsidP="00F53A06">
      <w:pPr>
        <w:spacing w:line="40" w:lineRule="exact"/>
        <w:rPr>
          <w:rFonts w:ascii="Arial" w:eastAsia="Arial" w:hAnsi="Arial" w:cs="Arial"/>
          <w:sz w:val="24"/>
          <w:szCs w:val="24"/>
        </w:rPr>
      </w:pPr>
    </w:p>
    <w:p w:rsidR="00F53A06" w:rsidRDefault="00F53A06" w:rsidP="00F53A06">
      <w:pPr>
        <w:numPr>
          <w:ilvl w:val="0"/>
          <w:numId w:val="17"/>
        </w:numPr>
        <w:tabs>
          <w:tab w:val="left" w:pos="720"/>
        </w:tabs>
        <w:ind w:left="720" w:hanging="360"/>
        <w:rPr>
          <w:rFonts w:ascii="Arial" w:eastAsia="Arial" w:hAnsi="Arial" w:cs="Arial"/>
          <w:sz w:val="24"/>
          <w:szCs w:val="24"/>
        </w:rPr>
      </w:pPr>
      <w:r>
        <w:rPr>
          <w:rFonts w:eastAsia="Times New Roman"/>
          <w:sz w:val="24"/>
          <w:szCs w:val="24"/>
        </w:rPr>
        <w:t>Chương trình sẽ chạy màn hình Splash</w:t>
      </w:r>
    </w:p>
    <w:p w:rsidR="00F53A06" w:rsidRDefault="00F53A06" w:rsidP="00F53A06">
      <w:pPr>
        <w:spacing w:line="42" w:lineRule="exact"/>
        <w:rPr>
          <w:rFonts w:ascii="Arial" w:eastAsia="Arial" w:hAnsi="Arial" w:cs="Arial"/>
          <w:sz w:val="24"/>
          <w:szCs w:val="24"/>
        </w:rPr>
      </w:pPr>
    </w:p>
    <w:p w:rsidR="00F53A06" w:rsidRDefault="00F53A06" w:rsidP="00F53A06">
      <w:pPr>
        <w:numPr>
          <w:ilvl w:val="0"/>
          <w:numId w:val="17"/>
        </w:numPr>
        <w:tabs>
          <w:tab w:val="left" w:pos="720"/>
        </w:tabs>
        <w:ind w:left="720" w:hanging="360"/>
        <w:rPr>
          <w:rFonts w:ascii="Arial" w:eastAsia="Arial" w:hAnsi="Arial" w:cs="Arial"/>
          <w:sz w:val="24"/>
          <w:szCs w:val="24"/>
        </w:rPr>
      </w:pPr>
      <w:r>
        <w:rPr>
          <w:rFonts w:eastAsia="Times New Roman"/>
          <w:sz w:val="24"/>
          <w:szCs w:val="24"/>
        </w:rPr>
        <w:t>Sau 3s sẽ tự động chuyển qua màn hình chính</w:t>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338" w:lineRule="exact"/>
        <w:rPr>
          <w:sz w:val="20"/>
          <w:szCs w:val="20"/>
        </w:rPr>
      </w:pPr>
    </w:p>
    <w:p w:rsidR="00C85332" w:rsidRDefault="00C85332" w:rsidP="00F53A06">
      <w:pPr>
        <w:spacing w:line="338" w:lineRule="exact"/>
        <w:rPr>
          <w:sz w:val="20"/>
          <w:szCs w:val="20"/>
        </w:rPr>
      </w:pPr>
    </w:p>
    <w:p w:rsidR="00C85332" w:rsidRDefault="00C85332" w:rsidP="00F53A06">
      <w:pPr>
        <w:spacing w:line="338" w:lineRule="exact"/>
        <w:rPr>
          <w:sz w:val="20"/>
          <w:szCs w:val="20"/>
        </w:rPr>
      </w:pPr>
    </w:p>
    <w:p w:rsidR="00C85332" w:rsidRDefault="00C85332" w:rsidP="00F53A06">
      <w:pPr>
        <w:spacing w:line="338" w:lineRule="exact"/>
        <w:rPr>
          <w:sz w:val="20"/>
          <w:szCs w:val="20"/>
        </w:rPr>
      </w:pPr>
    </w:p>
    <w:p w:rsidR="00F53A06" w:rsidRDefault="00F53A06" w:rsidP="00F53A06">
      <w:pPr>
        <w:spacing w:line="273" w:lineRule="exact"/>
        <w:rPr>
          <w:sz w:val="20"/>
          <w:szCs w:val="20"/>
        </w:rPr>
      </w:pPr>
      <w:bookmarkStart w:id="26" w:name="page21"/>
      <w:bookmarkEnd w:id="26"/>
    </w:p>
    <w:p w:rsidR="00F53A06" w:rsidRDefault="00F53A06" w:rsidP="00F53A06">
      <w:pPr>
        <w:numPr>
          <w:ilvl w:val="0"/>
          <w:numId w:val="18"/>
        </w:numPr>
        <w:tabs>
          <w:tab w:val="left" w:pos="1080"/>
        </w:tabs>
        <w:ind w:left="1080" w:hanging="360"/>
        <w:rPr>
          <w:rFonts w:eastAsia="Times New Roman"/>
          <w:b/>
          <w:bCs/>
          <w:sz w:val="24"/>
          <w:szCs w:val="24"/>
        </w:rPr>
      </w:pPr>
      <w:r>
        <w:rPr>
          <w:rFonts w:eastAsia="Times New Roman"/>
          <w:b/>
          <w:bCs/>
          <w:sz w:val="24"/>
          <w:szCs w:val="24"/>
        </w:rPr>
        <w:t>Màn hình chính</w:t>
      </w:r>
    </w:p>
    <w:p w:rsidR="00F53A06" w:rsidRDefault="00F53A06" w:rsidP="00F53A06">
      <w:pPr>
        <w:spacing w:line="20" w:lineRule="exact"/>
        <w:rPr>
          <w:rFonts w:eastAsia="Times New Roman"/>
          <w:b/>
          <w:bCs/>
          <w:sz w:val="24"/>
          <w:szCs w:val="24"/>
        </w:rPr>
      </w:pPr>
    </w:p>
    <w:p w:rsidR="00F53A06" w:rsidRDefault="00F53A06" w:rsidP="00F53A06">
      <w:pPr>
        <w:ind w:left="1080"/>
        <w:rPr>
          <w:rFonts w:eastAsia="Times New Roman"/>
          <w:b/>
          <w:bCs/>
          <w:sz w:val="24"/>
          <w:szCs w:val="24"/>
        </w:rPr>
      </w:pPr>
      <w:r>
        <w:rPr>
          <w:rFonts w:ascii="Courier New" w:eastAsia="Courier New" w:hAnsi="Courier New" w:cs="Courier New"/>
          <w:sz w:val="24"/>
          <w:szCs w:val="24"/>
        </w:rPr>
        <w:lastRenderedPageBreak/>
        <w:t xml:space="preserve">o  </w:t>
      </w:r>
      <w:r w:rsidR="005414CC">
        <w:rPr>
          <w:rFonts w:eastAsia="Times New Roman"/>
          <w:b/>
          <w:bCs/>
          <w:sz w:val="24"/>
          <w:szCs w:val="24"/>
        </w:rPr>
        <w:t>Giao diện ngư</w:t>
      </w:r>
      <w:r>
        <w:rPr>
          <w:rFonts w:eastAsia="Times New Roman"/>
          <w:b/>
          <w:bCs/>
          <w:sz w:val="24"/>
          <w:szCs w:val="24"/>
        </w:rPr>
        <w:t>ời dùng</w:t>
      </w:r>
    </w:p>
    <w:p w:rsidR="00F53A06" w:rsidRDefault="00F53A06" w:rsidP="00F53A06">
      <w:pPr>
        <w:spacing w:line="20" w:lineRule="exact"/>
        <w:rPr>
          <w:sz w:val="20"/>
          <w:szCs w:val="20"/>
        </w:rPr>
      </w:pPr>
    </w:p>
    <w:p w:rsidR="00F53A06" w:rsidRDefault="00F53A06" w:rsidP="00F53A06">
      <w:pPr>
        <w:spacing w:line="200" w:lineRule="exact"/>
        <w:rPr>
          <w:sz w:val="20"/>
          <w:szCs w:val="20"/>
        </w:rPr>
      </w:pPr>
    </w:p>
    <w:p w:rsidR="00F53A06" w:rsidRDefault="005414CC" w:rsidP="00F53A06">
      <w:pPr>
        <w:spacing w:line="200" w:lineRule="exact"/>
        <w:rPr>
          <w:sz w:val="20"/>
          <w:szCs w:val="20"/>
        </w:rPr>
      </w:pPr>
      <w:r>
        <w:rPr>
          <w:noProof/>
          <w:sz w:val="20"/>
          <w:szCs w:val="20"/>
        </w:rPr>
        <w:drawing>
          <wp:anchor distT="0" distB="0" distL="114300" distR="114300" simplePos="0" relativeHeight="251698688" behindDoc="0" locked="0" layoutInCell="1" allowOverlap="1" wp14:anchorId="1EE9331C" wp14:editId="735A7D5B">
            <wp:simplePos x="0" y="0"/>
            <wp:positionH relativeFrom="column">
              <wp:posOffset>838200</wp:posOffset>
            </wp:positionH>
            <wp:positionV relativeFrom="paragraph">
              <wp:posOffset>115570</wp:posOffset>
            </wp:positionV>
            <wp:extent cx="4538663" cy="656272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811-024332_QuanLyChamThi.jpg"/>
                    <pic:cNvPicPr/>
                  </pic:nvPicPr>
                  <pic:blipFill>
                    <a:blip r:embed="rId21">
                      <a:extLst>
                        <a:ext uri="{28A0092B-C50C-407E-A947-70E740481C1C}">
                          <a14:useLocalDpi xmlns:a14="http://schemas.microsoft.com/office/drawing/2010/main" val="0"/>
                        </a:ext>
                      </a:extLst>
                    </a:blip>
                    <a:stretch>
                      <a:fillRect/>
                    </a:stretch>
                  </pic:blipFill>
                  <pic:spPr>
                    <a:xfrm>
                      <a:off x="0" y="0"/>
                      <a:ext cx="4538345" cy="6562265"/>
                    </a:xfrm>
                    <a:prstGeom prst="rect">
                      <a:avLst/>
                    </a:prstGeom>
                  </pic:spPr>
                </pic:pic>
              </a:graphicData>
            </a:graphic>
            <wp14:sizeRelH relativeFrom="page">
              <wp14:pctWidth>0</wp14:pctWidth>
            </wp14:sizeRelH>
            <wp14:sizeRelV relativeFrom="page">
              <wp14:pctHeight>0</wp14:pctHeight>
            </wp14:sizeRelV>
          </wp:anchor>
        </w:drawing>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23" w:lineRule="exact"/>
        <w:rPr>
          <w:sz w:val="20"/>
          <w:szCs w:val="20"/>
        </w:rPr>
      </w:pPr>
    </w:p>
    <w:p w:rsidR="00F53A06" w:rsidRDefault="00F53A06" w:rsidP="00F53A06">
      <w:pPr>
        <w:jc w:val="center"/>
        <w:rPr>
          <w:sz w:val="20"/>
          <w:szCs w:val="20"/>
        </w:rPr>
      </w:pPr>
      <w:r>
        <w:rPr>
          <w:rFonts w:eastAsia="Times New Roman"/>
          <w:b/>
          <w:bCs/>
          <w:color w:val="4F81BD"/>
          <w:sz w:val="18"/>
          <w:szCs w:val="18"/>
        </w:rPr>
        <w:t>Hình 2 Màn hình chính</w:t>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79" w:lineRule="exact"/>
        <w:rPr>
          <w:sz w:val="20"/>
          <w:szCs w:val="20"/>
        </w:rPr>
      </w:pPr>
    </w:p>
    <w:p w:rsidR="00F53A06" w:rsidRDefault="00F53A06" w:rsidP="00F53A06">
      <w:pPr>
        <w:spacing w:line="200" w:lineRule="exact"/>
        <w:rPr>
          <w:sz w:val="20"/>
          <w:szCs w:val="20"/>
        </w:rPr>
      </w:pPr>
      <w:bookmarkStart w:id="27" w:name="page22"/>
      <w:bookmarkEnd w:id="27"/>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ectPr w:rsidR="00F53A06" w:rsidSect="002C4432">
          <w:footerReference w:type="default" r:id="rId28"/>
          <w:pgSz w:w="12240" w:h="15840"/>
          <w:pgMar w:top="714" w:right="1440" w:bottom="429" w:left="1440" w:header="0" w:footer="0" w:gutter="0"/>
          <w:pgNumType w:start="1"/>
          <w:cols w:space="720" w:equalWidth="0">
            <w:col w:w="9360"/>
          </w:cols>
        </w:sectPr>
      </w:pPr>
    </w:p>
    <w:p w:rsidR="00F53A06" w:rsidRDefault="00F53A06" w:rsidP="00F53A06">
      <w:pPr>
        <w:spacing w:line="253" w:lineRule="exact"/>
        <w:rPr>
          <w:sz w:val="20"/>
          <w:szCs w:val="20"/>
        </w:rPr>
      </w:pPr>
      <w:bookmarkStart w:id="28" w:name="page23"/>
      <w:bookmarkEnd w:id="28"/>
    </w:p>
    <w:p w:rsidR="00F53A06" w:rsidRDefault="00F53A06" w:rsidP="00F53A06">
      <w:pPr>
        <w:numPr>
          <w:ilvl w:val="0"/>
          <w:numId w:val="19"/>
        </w:numPr>
        <w:tabs>
          <w:tab w:val="left" w:pos="1560"/>
        </w:tabs>
        <w:ind w:left="1560" w:hanging="360"/>
        <w:rPr>
          <w:rFonts w:ascii="Courier New" w:eastAsia="Courier New" w:hAnsi="Courier New" w:cs="Courier New"/>
          <w:sz w:val="24"/>
          <w:szCs w:val="24"/>
        </w:rPr>
      </w:pPr>
      <w:r>
        <w:rPr>
          <w:rFonts w:eastAsia="Times New Roman"/>
          <w:b/>
          <w:bCs/>
          <w:sz w:val="24"/>
          <w:szCs w:val="24"/>
        </w:rPr>
        <w:t>Yêu cầu chức năng</w:t>
      </w:r>
    </w:p>
    <w:p w:rsidR="00F53A06" w:rsidRDefault="00F53A06" w:rsidP="00F53A06">
      <w:pPr>
        <w:spacing w:line="22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160"/>
        <w:gridCol w:w="2920"/>
        <w:gridCol w:w="1340"/>
        <w:gridCol w:w="2120"/>
      </w:tblGrid>
      <w:tr w:rsidR="005414CC" w:rsidTr="005414CC">
        <w:trPr>
          <w:trHeight w:val="345"/>
        </w:trPr>
        <w:tc>
          <w:tcPr>
            <w:tcW w:w="2160" w:type="dxa"/>
            <w:tcBorders>
              <w:top w:val="single" w:sz="8" w:space="0" w:color="auto"/>
              <w:left w:val="single" w:sz="8" w:space="0" w:color="auto"/>
              <w:bottom w:val="single" w:sz="8" w:space="0" w:color="FFFF00"/>
              <w:right w:val="single" w:sz="8" w:space="0" w:color="auto"/>
            </w:tcBorders>
            <w:shd w:val="clear" w:color="auto" w:fill="000000" w:themeFill="text1"/>
            <w:vAlign w:val="bottom"/>
          </w:tcPr>
          <w:p w:rsidR="005414CC" w:rsidRDefault="005414CC" w:rsidP="00740CDE">
            <w:pPr>
              <w:ind w:left="720"/>
              <w:rPr>
                <w:sz w:val="20"/>
                <w:szCs w:val="20"/>
              </w:rPr>
            </w:pPr>
            <w:r>
              <w:rPr>
                <w:rFonts w:eastAsia="Times New Roman"/>
                <w:color w:val="FFFFFF"/>
                <w:sz w:val="24"/>
                <w:szCs w:val="24"/>
              </w:rPr>
              <w:t>Tiêu đề</w:t>
            </w:r>
          </w:p>
        </w:tc>
        <w:tc>
          <w:tcPr>
            <w:tcW w:w="2920" w:type="dxa"/>
            <w:tcBorders>
              <w:top w:val="single" w:sz="8" w:space="0" w:color="auto"/>
              <w:bottom w:val="single" w:sz="8" w:space="0" w:color="FFFF00"/>
              <w:right w:val="single" w:sz="8" w:space="0" w:color="auto"/>
            </w:tcBorders>
            <w:shd w:val="clear" w:color="auto" w:fill="000000" w:themeFill="text1"/>
            <w:vAlign w:val="bottom"/>
          </w:tcPr>
          <w:p w:rsidR="005414CC" w:rsidRDefault="005414CC" w:rsidP="00740CDE">
            <w:pPr>
              <w:ind w:left="1160"/>
              <w:rPr>
                <w:sz w:val="20"/>
                <w:szCs w:val="20"/>
              </w:rPr>
            </w:pPr>
            <w:r>
              <w:rPr>
                <w:rFonts w:eastAsia="Times New Roman"/>
                <w:color w:val="FFFFFF"/>
                <w:sz w:val="24"/>
                <w:szCs w:val="24"/>
              </w:rPr>
              <w:t>Mô tả</w:t>
            </w:r>
          </w:p>
        </w:tc>
        <w:tc>
          <w:tcPr>
            <w:tcW w:w="1340" w:type="dxa"/>
            <w:tcBorders>
              <w:top w:val="single" w:sz="8" w:space="0" w:color="auto"/>
              <w:bottom w:val="single" w:sz="8" w:space="0" w:color="FFFF00"/>
              <w:right w:val="single" w:sz="8" w:space="0" w:color="auto"/>
            </w:tcBorders>
            <w:shd w:val="clear" w:color="auto" w:fill="000000" w:themeFill="text1"/>
            <w:vAlign w:val="bottom"/>
          </w:tcPr>
          <w:p w:rsidR="005414CC" w:rsidRDefault="005414CC" w:rsidP="00740CDE">
            <w:pPr>
              <w:ind w:left="220"/>
              <w:rPr>
                <w:sz w:val="20"/>
                <w:szCs w:val="20"/>
              </w:rPr>
            </w:pPr>
            <w:r>
              <w:rPr>
                <w:rFonts w:eastAsia="Times New Roman"/>
                <w:color w:val="FFFFFF"/>
                <w:sz w:val="24"/>
                <w:szCs w:val="24"/>
              </w:rPr>
              <w:t>Qui trình</w:t>
            </w:r>
          </w:p>
        </w:tc>
        <w:tc>
          <w:tcPr>
            <w:tcW w:w="2120" w:type="dxa"/>
            <w:tcBorders>
              <w:top w:val="single" w:sz="8" w:space="0" w:color="auto"/>
              <w:bottom w:val="single" w:sz="8" w:space="0" w:color="FFFF00"/>
              <w:right w:val="single" w:sz="8" w:space="0" w:color="auto"/>
            </w:tcBorders>
            <w:shd w:val="clear" w:color="auto" w:fill="000000" w:themeFill="text1"/>
            <w:vAlign w:val="bottom"/>
          </w:tcPr>
          <w:p w:rsidR="005414CC" w:rsidRDefault="005414CC" w:rsidP="00740CDE">
            <w:pPr>
              <w:ind w:left="680"/>
              <w:rPr>
                <w:sz w:val="20"/>
                <w:szCs w:val="20"/>
              </w:rPr>
            </w:pPr>
            <w:r>
              <w:rPr>
                <w:rFonts w:eastAsia="Times New Roman"/>
                <w:color w:val="FFFFFF"/>
                <w:sz w:val="24"/>
                <w:szCs w:val="24"/>
              </w:rPr>
              <w:t>Kết quả</w:t>
            </w:r>
          </w:p>
        </w:tc>
      </w:tr>
      <w:tr w:rsidR="005414CC" w:rsidTr="00740CDE">
        <w:trPr>
          <w:trHeight w:val="260"/>
        </w:trPr>
        <w:tc>
          <w:tcPr>
            <w:tcW w:w="2160" w:type="dxa"/>
            <w:tcBorders>
              <w:top w:val="single" w:sz="8" w:space="0" w:color="auto"/>
              <w:left w:val="single" w:sz="8" w:space="0" w:color="auto"/>
              <w:right w:val="single" w:sz="8" w:space="0" w:color="auto"/>
            </w:tcBorders>
            <w:vAlign w:val="bottom"/>
          </w:tcPr>
          <w:p w:rsidR="005414CC" w:rsidRDefault="005414CC" w:rsidP="00740CDE">
            <w:pPr>
              <w:spacing w:line="260" w:lineRule="exact"/>
              <w:ind w:left="120"/>
              <w:rPr>
                <w:sz w:val="20"/>
                <w:szCs w:val="20"/>
              </w:rPr>
            </w:pPr>
            <w:r>
              <w:rPr>
                <w:rFonts w:eastAsia="Times New Roman"/>
                <w:sz w:val="24"/>
                <w:szCs w:val="24"/>
              </w:rPr>
              <w:t>Màn hình home</w:t>
            </w:r>
          </w:p>
        </w:tc>
        <w:tc>
          <w:tcPr>
            <w:tcW w:w="2920" w:type="dxa"/>
            <w:tcBorders>
              <w:top w:val="single" w:sz="8" w:space="0" w:color="auto"/>
              <w:right w:val="single" w:sz="8" w:space="0" w:color="auto"/>
            </w:tcBorders>
            <w:vAlign w:val="bottom"/>
          </w:tcPr>
          <w:p w:rsidR="005414CC" w:rsidRDefault="005414CC" w:rsidP="00740CDE">
            <w:pPr>
              <w:spacing w:line="260" w:lineRule="exact"/>
              <w:ind w:left="100"/>
              <w:rPr>
                <w:sz w:val="20"/>
                <w:szCs w:val="20"/>
              </w:rPr>
            </w:pPr>
            <w:r>
              <w:rPr>
                <w:rFonts w:eastAsia="Times New Roman"/>
                <w:sz w:val="24"/>
                <w:szCs w:val="24"/>
              </w:rPr>
              <w:t>Màn hình chính có:</w:t>
            </w:r>
          </w:p>
        </w:tc>
        <w:tc>
          <w:tcPr>
            <w:tcW w:w="1340" w:type="dxa"/>
            <w:tcBorders>
              <w:top w:val="single" w:sz="8" w:space="0" w:color="auto"/>
              <w:right w:val="single" w:sz="8" w:space="0" w:color="auto"/>
            </w:tcBorders>
            <w:vAlign w:val="bottom"/>
          </w:tcPr>
          <w:p w:rsidR="005414CC" w:rsidRDefault="005414CC" w:rsidP="00740CDE">
            <w:pPr>
              <w:spacing w:line="260" w:lineRule="exact"/>
              <w:ind w:left="100"/>
              <w:rPr>
                <w:sz w:val="20"/>
                <w:szCs w:val="20"/>
              </w:rPr>
            </w:pPr>
            <w:r>
              <w:rPr>
                <w:rFonts w:eastAsia="Times New Roman"/>
                <w:sz w:val="24"/>
                <w:szCs w:val="24"/>
              </w:rPr>
              <w:t>Thiết kế</w:t>
            </w:r>
          </w:p>
        </w:tc>
        <w:tc>
          <w:tcPr>
            <w:tcW w:w="2120" w:type="dxa"/>
            <w:tcBorders>
              <w:top w:val="single" w:sz="8" w:space="0" w:color="auto"/>
              <w:right w:val="single" w:sz="8" w:space="0" w:color="auto"/>
            </w:tcBorders>
            <w:vAlign w:val="bottom"/>
          </w:tcPr>
          <w:p w:rsidR="005414CC" w:rsidRDefault="005414CC" w:rsidP="00740CDE">
            <w:pPr>
              <w:spacing w:line="260" w:lineRule="exact"/>
              <w:ind w:left="100"/>
              <w:rPr>
                <w:sz w:val="20"/>
                <w:szCs w:val="20"/>
              </w:rPr>
            </w:pPr>
            <w:r>
              <w:rPr>
                <w:rFonts w:eastAsia="Times New Roman"/>
                <w:sz w:val="24"/>
                <w:szCs w:val="24"/>
              </w:rPr>
              <w:t>Hoàn thành</w:t>
            </w:r>
          </w:p>
        </w:tc>
      </w:tr>
      <w:tr w:rsidR="005414CC" w:rsidTr="00740CDE">
        <w:trPr>
          <w:trHeight w:val="276"/>
        </w:trPr>
        <w:tc>
          <w:tcPr>
            <w:tcW w:w="2160" w:type="dxa"/>
            <w:tcBorders>
              <w:left w:val="single" w:sz="8" w:space="0" w:color="auto"/>
              <w:right w:val="single" w:sz="8" w:space="0" w:color="auto"/>
            </w:tcBorders>
            <w:vAlign w:val="bottom"/>
          </w:tcPr>
          <w:p w:rsidR="005414CC" w:rsidRDefault="005414CC" w:rsidP="00740CDE">
            <w:pPr>
              <w:rPr>
                <w:sz w:val="24"/>
                <w:szCs w:val="24"/>
              </w:rPr>
            </w:pPr>
          </w:p>
        </w:tc>
        <w:tc>
          <w:tcPr>
            <w:tcW w:w="2920" w:type="dxa"/>
            <w:tcBorders>
              <w:right w:val="single" w:sz="8" w:space="0" w:color="auto"/>
            </w:tcBorders>
            <w:vAlign w:val="bottom"/>
          </w:tcPr>
          <w:p w:rsidR="005414CC" w:rsidRDefault="005414CC" w:rsidP="00740CDE">
            <w:pPr>
              <w:ind w:left="100"/>
              <w:rPr>
                <w:sz w:val="20"/>
                <w:szCs w:val="20"/>
              </w:rPr>
            </w:pPr>
            <w:r>
              <w:rPr>
                <w:rFonts w:eastAsia="Times New Roman"/>
                <w:sz w:val="24"/>
                <w:szCs w:val="24"/>
              </w:rPr>
              <w:t>- 6 image background</w:t>
            </w:r>
          </w:p>
        </w:tc>
        <w:tc>
          <w:tcPr>
            <w:tcW w:w="1340" w:type="dxa"/>
            <w:tcBorders>
              <w:right w:val="single" w:sz="8" w:space="0" w:color="auto"/>
            </w:tcBorders>
            <w:vAlign w:val="bottom"/>
          </w:tcPr>
          <w:p w:rsidR="005414CC" w:rsidRDefault="005414CC" w:rsidP="00740CDE">
            <w:pPr>
              <w:rPr>
                <w:sz w:val="24"/>
                <w:szCs w:val="24"/>
              </w:rPr>
            </w:pPr>
          </w:p>
        </w:tc>
        <w:tc>
          <w:tcPr>
            <w:tcW w:w="2120" w:type="dxa"/>
            <w:tcBorders>
              <w:right w:val="single" w:sz="8" w:space="0" w:color="auto"/>
            </w:tcBorders>
            <w:vAlign w:val="bottom"/>
          </w:tcPr>
          <w:p w:rsidR="005414CC" w:rsidRDefault="005414CC" w:rsidP="00740CDE">
            <w:pPr>
              <w:rPr>
                <w:sz w:val="24"/>
                <w:szCs w:val="24"/>
              </w:rPr>
            </w:pPr>
          </w:p>
        </w:tc>
      </w:tr>
      <w:tr w:rsidR="005414CC" w:rsidTr="00740CDE">
        <w:trPr>
          <w:trHeight w:val="276"/>
        </w:trPr>
        <w:tc>
          <w:tcPr>
            <w:tcW w:w="2160" w:type="dxa"/>
            <w:tcBorders>
              <w:left w:val="single" w:sz="8" w:space="0" w:color="auto"/>
              <w:right w:val="single" w:sz="8" w:space="0" w:color="auto"/>
            </w:tcBorders>
            <w:vAlign w:val="bottom"/>
          </w:tcPr>
          <w:p w:rsidR="005414CC" w:rsidRDefault="005414CC" w:rsidP="00740CDE">
            <w:pPr>
              <w:rPr>
                <w:sz w:val="24"/>
                <w:szCs w:val="24"/>
              </w:rPr>
            </w:pPr>
          </w:p>
        </w:tc>
        <w:tc>
          <w:tcPr>
            <w:tcW w:w="2920" w:type="dxa"/>
            <w:tcBorders>
              <w:right w:val="single" w:sz="8" w:space="0" w:color="auto"/>
            </w:tcBorders>
            <w:vAlign w:val="bottom"/>
          </w:tcPr>
          <w:p w:rsidR="005414CC" w:rsidRDefault="005414CC" w:rsidP="00740CDE">
            <w:pPr>
              <w:ind w:left="100"/>
              <w:rPr>
                <w:sz w:val="20"/>
                <w:szCs w:val="20"/>
              </w:rPr>
            </w:pPr>
            <w:r>
              <w:rPr>
                <w:rFonts w:eastAsia="Times New Roman"/>
                <w:sz w:val="24"/>
                <w:szCs w:val="24"/>
              </w:rPr>
              <w:t>- 6 EditText</w:t>
            </w:r>
          </w:p>
        </w:tc>
        <w:tc>
          <w:tcPr>
            <w:tcW w:w="1340" w:type="dxa"/>
            <w:tcBorders>
              <w:right w:val="single" w:sz="8" w:space="0" w:color="auto"/>
            </w:tcBorders>
            <w:vAlign w:val="bottom"/>
          </w:tcPr>
          <w:p w:rsidR="005414CC" w:rsidRDefault="005414CC" w:rsidP="00740CDE">
            <w:pPr>
              <w:rPr>
                <w:sz w:val="24"/>
                <w:szCs w:val="24"/>
              </w:rPr>
            </w:pPr>
          </w:p>
        </w:tc>
        <w:tc>
          <w:tcPr>
            <w:tcW w:w="2120" w:type="dxa"/>
            <w:tcBorders>
              <w:right w:val="single" w:sz="8" w:space="0" w:color="auto"/>
            </w:tcBorders>
            <w:vAlign w:val="bottom"/>
          </w:tcPr>
          <w:p w:rsidR="005414CC" w:rsidRDefault="005414CC" w:rsidP="00740CDE">
            <w:pPr>
              <w:rPr>
                <w:sz w:val="24"/>
                <w:szCs w:val="24"/>
              </w:rPr>
            </w:pPr>
          </w:p>
        </w:tc>
      </w:tr>
      <w:tr w:rsidR="005414CC" w:rsidTr="00740CDE">
        <w:trPr>
          <w:trHeight w:val="471"/>
        </w:trPr>
        <w:tc>
          <w:tcPr>
            <w:tcW w:w="2160" w:type="dxa"/>
            <w:tcBorders>
              <w:left w:val="single" w:sz="8" w:space="0" w:color="auto"/>
              <w:bottom w:val="single" w:sz="8" w:space="0" w:color="auto"/>
              <w:right w:val="single" w:sz="8" w:space="0" w:color="auto"/>
            </w:tcBorders>
            <w:vAlign w:val="bottom"/>
          </w:tcPr>
          <w:p w:rsidR="005414CC" w:rsidRDefault="005414CC" w:rsidP="00740CDE">
            <w:pPr>
              <w:rPr>
                <w:sz w:val="24"/>
                <w:szCs w:val="24"/>
              </w:rPr>
            </w:pPr>
          </w:p>
        </w:tc>
        <w:tc>
          <w:tcPr>
            <w:tcW w:w="2920" w:type="dxa"/>
            <w:tcBorders>
              <w:bottom w:val="single" w:sz="8" w:space="0" w:color="auto"/>
              <w:right w:val="single" w:sz="8" w:space="0" w:color="auto"/>
            </w:tcBorders>
            <w:vAlign w:val="bottom"/>
          </w:tcPr>
          <w:p w:rsidR="005414CC" w:rsidRDefault="005414CC" w:rsidP="00740CDE">
            <w:pPr>
              <w:rPr>
                <w:sz w:val="24"/>
                <w:szCs w:val="24"/>
              </w:rPr>
            </w:pPr>
          </w:p>
        </w:tc>
        <w:tc>
          <w:tcPr>
            <w:tcW w:w="1340" w:type="dxa"/>
            <w:tcBorders>
              <w:bottom w:val="single" w:sz="8" w:space="0" w:color="auto"/>
              <w:right w:val="single" w:sz="8" w:space="0" w:color="auto"/>
            </w:tcBorders>
            <w:vAlign w:val="bottom"/>
          </w:tcPr>
          <w:p w:rsidR="005414CC" w:rsidRDefault="005414CC" w:rsidP="00740CDE">
            <w:pPr>
              <w:rPr>
                <w:sz w:val="24"/>
                <w:szCs w:val="24"/>
              </w:rPr>
            </w:pPr>
          </w:p>
        </w:tc>
        <w:tc>
          <w:tcPr>
            <w:tcW w:w="2120" w:type="dxa"/>
            <w:tcBorders>
              <w:bottom w:val="single" w:sz="8" w:space="0" w:color="auto"/>
              <w:right w:val="single" w:sz="8" w:space="0" w:color="auto"/>
            </w:tcBorders>
            <w:vAlign w:val="bottom"/>
          </w:tcPr>
          <w:p w:rsidR="005414CC" w:rsidRDefault="005414CC" w:rsidP="00740CDE">
            <w:pPr>
              <w:rPr>
                <w:sz w:val="24"/>
                <w:szCs w:val="24"/>
              </w:rPr>
            </w:pPr>
          </w:p>
        </w:tc>
      </w:tr>
      <w:tr w:rsidR="005414CC" w:rsidTr="00740CDE">
        <w:trPr>
          <w:trHeight w:val="260"/>
        </w:trPr>
        <w:tc>
          <w:tcPr>
            <w:tcW w:w="2160" w:type="dxa"/>
            <w:tcBorders>
              <w:left w:val="single" w:sz="8" w:space="0" w:color="auto"/>
              <w:right w:val="single" w:sz="8" w:space="0" w:color="auto"/>
            </w:tcBorders>
            <w:vAlign w:val="bottom"/>
          </w:tcPr>
          <w:p w:rsidR="005414CC" w:rsidRDefault="005414CC" w:rsidP="00740CDE">
            <w:pPr>
              <w:spacing w:line="260" w:lineRule="exact"/>
              <w:ind w:left="120"/>
              <w:rPr>
                <w:sz w:val="20"/>
                <w:szCs w:val="20"/>
              </w:rPr>
            </w:pPr>
            <w:r>
              <w:rPr>
                <w:rFonts w:eastAsia="Times New Roman"/>
                <w:sz w:val="24"/>
                <w:szCs w:val="24"/>
              </w:rPr>
              <w:t>EditText “Giáo</w:t>
            </w:r>
          </w:p>
        </w:tc>
        <w:tc>
          <w:tcPr>
            <w:tcW w:w="2920" w:type="dxa"/>
            <w:tcBorders>
              <w:right w:val="single" w:sz="8" w:space="0" w:color="auto"/>
            </w:tcBorders>
            <w:vAlign w:val="bottom"/>
          </w:tcPr>
          <w:p w:rsidR="005414CC" w:rsidRDefault="005414CC" w:rsidP="00740CDE">
            <w:pPr>
              <w:spacing w:line="260" w:lineRule="exact"/>
              <w:ind w:left="100"/>
              <w:rPr>
                <w:sz w:val="20"/>
                <w:szCs w:val="20"/>
              </w:rPr>
            </w:pPr>
            <w:r>
              <w:rPr>
                <w:rFonts w:eastAsia="Times New Roman"/>
                <w:sz w:val="24"/>
                <w:szCs w:val="24"/>
              </w:rPr>
              <w:t>Chuyển sang giao diện”</w:t>
            </w:r>
          </w:p>
        </w:tc>
        <w:tc>
          <w:tcPr>
            <w:tcW w:w="1340" w:type="dxa"/>
            <w:tcBorders>
              <w:right w:val="single" w:sz="8" w:space="0" w:color="auto"/>
            </w:tcBorders>
            <w:vAlign w:val="bottom"/>
          </w:tcPr>
          <w:p w:rsidR="005414CC" w:rsidRDefault="005414CC" w:rsidP="00740CDE">
            <w:pPr>
              <w:spacing w:line="260"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5414CC" w:rsidRDefault="005414CC" w:rsidP="00740CDE">
            <w:pPr>
              <w:spacing w:line="260" w:lineRule="exact"/>
              <w:ind w:left="100"/>
              <w:rPr>
                <w:sz w:val="20"/>
                <w:szCs w:val="20"/>
              </w:rPr>
            </w:pPr>
            <w:r>
              <w:rPr>
                <w:rFonts w:eastAsia="Times New Roman"/>
                <w:sz w:val="24"/>
                <w:szCs w:val="24"/>
              </w:rPr>
              <w:t>Chuyển sang giao</w:t>
            </w:r>
          </w:p>
        </w:tc>
      </w:tr>
      <w:tr w:rsidR="005414CC" w:rsidTr="00740CDE">
        <w:trPr>
          <w:trHeight w:val="276"/>
        </w:trPr>
        <w:tc>
          <w:tcPr>
            <w:tcW w:w="2160" w:type="dxa"/>
            <w:tcBorders>
              <w:left w:val="single" w:sz="8" w:space="0" w:color="auto"/>
              <w:right w:val="single" w:sz="8" w:space="0" w:color="auto"/>
            </w:tcBorders>
            <w:vAlign w:val="bottom"/>
          </w:tcPr>
          <w:p w:rsidR="005414CC" w:rsidRDefault="005414CC" w:rsidP="00740CDE">
            <w:pPr>
              <w:ind w:left="120"/>
              <w:rPr>
                <w:sz w:val="20"/>
                <w:szCs w:val="20"/>
              </w:rPr>
            </w:pPr>
            <w:r>
              <w:rPr>
                <w:rFonts w:eastAsia="Times New Roman"/>
                <w:sz w:val="24"/>
                <w:szCs w:val="24"/>
              </w:rPr>
              <w:t>viên”</w:t>
            </w:r>
          </w:p>
        </w:tc>
        <w:tc>
          <w:tcPr>
            <w:tcW w:w="2920" w:type="dxa"/>
            <w:tcBorders>
              <w:right w:val="single" w:sz="8" w:space="0" w:color="auto"/>
            </w:tcBorders>
            <w:vAlign w:val="bottom"/>
          </w:tcPr>
          <w:p w:rsidR="005414CC" w:rsidRDefault="005414CC" w:rsidP="00740CDE">
            <w:pPr>
              <w:ind w:left="100"/>
              <w:rPr>
                <w:sz w:val="20"/>
                <w:szCs w:val="20"/>
              </w:rPr>
            </w:pPr>
            <w:r>
              <w:rPr>
                <w:rFonts w:eastAsia="Times New Roman"/>
                <w:sz w:val="24"/>
                <w:szCs w:val="24"/>
              </w:rPr>
              <w:t>Giáo viên”</w:t>
            </w:r>
          </w:p>
        </w:tc>
        <w:tc>
          <w:tcPr>
            <w:tcW w:w="1340" w:type="dxa"/>
            <w:tcBorders>
              <w:right w:val="single" w:sz="8" w:space="0" w:color="auto"/>
            </w:tcBorders>
            <w:vAlign w:val="bottom"/>
          </w:tcPr>
          <w:p w:rsidR="005414CC" w:rsidRDefault="005414CC" w:rsidP="00740CDE">
            <w:pPr>
              <w:rPr>
                <w:sz w:val="24"/>
                <w:szCs w:val="24"/>
              </w:rPr>
            </w:pPr>
          </w:p>
        </w:tc>
        <w:tc>
          <w:tcPr>
            <w:tcW w:w="2120" w:type="dxa"/>
            <w:tcBorders>
              <w:right w:val="single" w:sz="8" w:space="0" w:color="auto"/>
            </w:tcBorders>
            <w:vAlign w:val="bottom"/>
          </w:tcPr>
          <w:p w:rsidR="005414CC" w:rsidRDefault="005414CC" w:rsidP="00740CDE">
            <w:pPr>
              <w:ind w:left="100"/>
              <w:rPr>
                <w:sz w:val="20"/>
                <w:szCs w:val="20"/>
              </w:rPr>
            </w:pPr>
            <w:r>
              <w:rPr>
                <w:rFonts w:eastAsia="Times New Roman"/>
                <w:sz w:val="24"/>
                <w:szCs w:val="24"/>
              </w:rPr>
              <w:t>diện”giáo viên”</w:t>
            </w:r>
          </w:p>
        </w:tc>
      </w:tr>
      <w:tr w:rsidR="005414CC" w:rsidTr="00740CDE">
        <w:trPr>
          <w:trHeight w:val="425"/>
        </w:trPr>
        <w:tc>
          <w:tcPr>
            <w:tcW w:w="2160" w:type="dxa"/>
            <w:tcBorders>
              <w:left w:val="single" w:sz="8" w:space="0" w:color="auto"/>
              <w:bottom w:val="single" w:sz="8" w:space="0" w:color="auto"/>
              <w:right w:val="single" w:sz="8" w:space="0" w:color="auto"/>
            </w:tcBorders>
            <w:vAlign w:val="bottom"/>
          </w:tcPr>
          <w:p w:rsidR="005414CC" w:rsidRDefault="005414CC" w:rsidP="00740CDE">
            <w:pPr>
              <w:rPr>
                <w:sz w:val="24"/>
                <w:szCs w:val="24"/>
              </w:rPr>
            </w:pPr>
          </w:p>
        </w:tc>
        <w:tc>
          <w:tcPr>
            <w:tcW w:w="2920" w:type="dxa"/>
            <w:tcBorders>
              <w:bottom w:val="single" w:sz="8" w:space="0" w:color="auto"/>
              <w:right w:val="single" w:sz="8" w:space="0" w:color="auto"/>
            </w:tcBorders>
            <w:vAlign w:val="bottom"/>
          </w:tcPr>
          <w:p w:rsidR="005414CC" w:rsidRDefault="005414CC" w:rsidP="00740CDE">
            <w:pPr>
              <w:rPr>
                <w:sz w:val="24"/>
                <w:szCs w:val="24"/>
              </w:rPr>
            </w:pPr>
          </w:p>
        </w:tc>
        <w:tc>
          <w:tcPr>
            <w:tcW w:w="1340" w:type="dxa"/>
            <w:tcBorders>
              <w:bottom w:val="single" w:sz="8" w:space="0" w:color="auto"/>
              <w:right w:val="single" w:sz="8" w:space="0" w:color="auto"/>
            </w:tcBorders>
            <w:vAlign w:val="bottom"/>
          </w:tcPr>
          <w:p w:rsidR="005414CC" w:rsidRDefault="005414CC" w:rsidP="00740CDE">
            <w:pPr>
              <w:rPr>
                <w:sz w:val="24"/>
                <w:szCs w:val="24"/>
              </w:rPr>
            </w:pPr>
          </w:p>
        </w:tc>
        <w:tc>
          <w:tcPr>
            <w:tcW w:w="2120" w:type="dxa"/>
            <w:tcBorders>
              <w:bottom w:val="single" w:sz="8" w:space="0" w:color="auto"/>
              <w:right w:val="single" w:sz="8" w:space="0" w:color="auto"/>
            </w:tcBorders>
            <w:vAlign w:val="bottom"/>
          </w:tcPr>
          <w:p w:rsidR="005414CC" w:rsidRDefault="005414CC" w:rsidP="00740CDE">
            <w:pPr>
              <w:rPr>
                <w:sz w:val="24"/>
                <w:szCs w:val="24"/>
              </w:rPr>
            </w:pPr>
          </w:p>
        </w:tc>
      </w:tr>
      <w:tr w:rsidR="005414CC" w:rsidTr="00740CDE">
        <w:trPr>
          <w:trHeight w:val="262"/>
        </w:trPr>
        <w:tc>
          <w:tcPr>
            <w:tcW w:w="2160" w:type="dxa"/>
            <w:tcBorders>
              <w:left w:val="single" w:sz="8" w:space="0" w:color="auto"/>
              <w:right w:val="single" w:sz="8" w:space="0" w:color="auto"/>
            </w:tcBorders>
            <w:vAlign w:val="bottom"/>
          </w:tcPr>
          <w:p w:rsidR="005414CC" w:rsidRDefault="005414CC" w:rsidP="00740CDE">
            <w:pPr>
              <w:spacing w:line="260" w:lineRule="exact"/>
              <w:ind w:left="120"/>
              <w:rPr>
                <w:sz w:val="20"/>
                <w:szCs w:val="20"/>
              </w:rPr>
            </w:pPr>
            <w:r>
              <w:rPr>
                <w:rFonts w:eastAsia="Times New Roman"/>
                <w:sz w:val="24"/>
                <w:szCs w:val="24"/>
              </w:rPr>
              <w:t>EditText “Môn</w:t>
            </w:r>
          </w:p>
        </w:tc>
        <w:tc>
          <w:tcPr>
            <w:tcW w:w="2920" w:type="dxa"/>
            <w:tcBorders>
              <w:right w:val="single" w:sz="8" w:space="0" w:color="auto"/>
            </w:tcBorders>
            <w:vAlign w:val="bottom"/>
          </w:tcPr>
          <w:p w:rsidR="005414CC" w:rsidRDefault="005414CC" w:rsidP="00740CDE">
            <w:pPr>
              <w:spacing w:line="262" w:lineRule="exact"/>
              <w:ind w:left="100"/>
              <w:rPr>
                <w:sz w:val="20"/>
                <w:szCs w:val="20"/>
              </w:rPr>
            </w:pPr>
            <w:r>
              <w:rPr>
                <w:rFonts w:eastAsia="Times New Roman"/>
                <w:sz w:val="24"/>
                <w:szCs w:val="24"/>
              </w:rPr>
              <w:t>Chuyển sang giao diện</w:t>
            </w:r>
          </w:p>
        </w:tc>
        <w:tc>
          <w:tcPr>
            <w:tcW w:w="1340" w:type="dxa"/>
            <w:tcBorders>
              <w:right w:val="single" w:sz="8" w:space="0" w:color="auto"/>
            </w:tcBorders>
            <w:vAlign w:val="bottom"/>
          </w:tcPr>
          <w:p w:rsidR="005414CC" w:rsidRDefault="005414CC" w:rsidP="00740CDE">
            <w:pPr>
              <w:spacing w:line="262"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5414CC" w:rsidRDefault="005414CC" w:rsidP="00740CDE">
            <w:pPr>
              <w:spacing w:line="262" w:lineRule="exact"/>
              <w:ind w:left="100"/>
              <w:rPr>
                <w:sz w:val="20"/>
                <w:szCs w:val="20"/>
              </w:rPr>
            </w:pPr>
            <w:r>
              <w:rPr>
                <w:rFonts w:eastAsia="Times New Roman"/>
                <w:sz w:val="24"/>
                <w:szCs w:val="24"/>
              </w:rPr>
              <w:t>Chuyển sang giao</w:t>
            </w:r>
          </w:p>
        </w:tc>
      </w:tr>
      <w:tr w:rsidR="005414CC" w:rsidTr="00740CDE">
        <w:trPr>
          <w:trHeight w:val="276"/>
        </w:trPr>
        <w:tc>
          <w:tcPr>
            <w:tcW w:w="2160" w:type="dxa"/>
            <w:tcBorders>
              <w:left w:val="single" w:sz="8" w:space="0" w:color="auto"/>
              <w:right w:val="single" w:sz="8" w:space="0" w:color="auto"/>
            </w:tcBorders>
            <w:vAlign w:val="bottom"/>
          </w:tcPr>
          <w:p w:rsidR="005414CC" w:rsidRDefault="005414CC" w:rsidP="00740CDE">
            <w:pPr>
              <w:ind w:left="120"/>
              <w:rPr>
                <w:sz w:val="20"/>
                <w:szCs w:val="20"/>
              </w:rPr>
            </w:pPr>
            <w:r>
              <w:rPr>
                <w:rFonts w:eastAsia="Times New Roman"/>
                <w:sz w:val="24"/>
                <w:szCs w:val="24"/>
              </w:rPr>
              <w:t>học”</w:t>
            </w:r>
          </w:p>
        </w:tc>
        <w:tc>
          <w:tcPr>
            <w:tcW w:w="2920" w:type="dxa"/>
            <w:tcBorders>
              <w:right w:val="single" w:sz="8" w:space="0" w:color="auto"/>
            </w:tcBorders>
            <w:vAlign w:val="bottom"/>
          </w:tcPr>
          <w:p w:rsidR="005414CC" w:rsidRDefault="005414CC" w:rsidP="00740CDE">
            <w:pPr>
              <w:ind w:left="100"/>
              <w:rPr>
                <w:sz w:val="20"/>
                <w:szCs w:val="20"/>
              </w:rPr>
            </w:pPr>
            <w:r>
              <w:rPr>
                <w:rFonts w:eastAsia="Times New Roman"/>
                <w:sz w:val="24"/>
                <w:szCs w:val="24"/>
              </w:rPr>
              <w:t>“Môn học”</w:t>
            </w:r>
          </w:p>
        </w:tc>
        <w:tc>
          <w:tcPr>
            <w:tcW w:w="1340" w:type="dxa"/>
            <w:tcBorders>
              <w:right w:val="single" w:sz="8" w:space="0" w:color="auto"/>
            </w:tcBorders>
            <w:vAlign w:val="bottom"/>
          </w:tcPr>
          <w:p w:rsidR="005414CC" w:rsidRDefault="005414CC" w:rsidP="00740CDE">
            <w:pPr>
              <w:rPr>
                <w:sz w:val="24"/>
                <w:szCs w:val="24"/>
              </w:rPr>
            </w:pPr>
          </w:p>
        </w:tc>
        <w:tc>
          <w:tcPr>
            <w:tcW w:w="2120" w:type="dxa"/>
            <w:tcBorders>
              <w:right w:val="single" w:sz="8" w:space="0" w:color="auto"/>
            </w:tcBorders>
            <w:vAlign w:val="bottom"/>
          </w:tcPr>
          <w:p w:rsidR="005414CC" w:rsidRDefault="005414CC" w:rsidP="00740CDE">
            <w:pPr>
              <w:ind w:left="100"/>
              <w:rPr>
                <w:sz w:val="20"/>
                <w:szCs w:val="20"/>
              </w:rPr>
            </w:pPr>
            <w:r>
              <w:rPr>
                <w:rFonts w:eastAsia="Times New Roman"/>
                <w:sz w:val="24"/>
                <w:szCs w:val="24"/>
              </w:rPr>
              <w:t>diện “Môn học”</w:t>
            </w:r>
          </w:p>
        </w:tc>
      </w:tr>
      <w:tr w:rsidR="005414CC" w:rsidTr="00740CDE">
        <w:trPr>
          <w:trHeight w:val="425"/>
        </w:trPr>
        <w:tc>
          <w:tcPr>
            <w:tcW w:w="2160" w:type="dxa"/>
            <w:tcBorders>
              <w:left w:val="single" w:sz="8" w:space="0" w:color="auto"/>
              <w:bottom w:val="single" w:sz="8" w:space="0" w:color="auto"/>
              <w:right w:val="single" w:sz="8" w:space="0" w:color="auto"/>
            </w:tcBorders>
            <w:vAlign w:val="bottom"/>
          </w:tcPr>
          <w:p w:rsidR="005414CC" w:rsidRDefault="005414CC" w:rsidP="00740CDE">
            <w:pPr>
              <w:rPr>
                <w:sz w:val="24"/>
                <w:szCs w:val="24"/>
              </w:rPr>
            </w:pPr>
          </w:p>
        </w:tc>
        <w:tc>
          <w:tcPr>
            <w:tcW w:w="2920" w:type="dxa"/>
            <w:tcBorders>
              <w:bottom w:val="single" w:sz="8" w:space="0" w:color="auto"/>
              <w:right w:val="single" w:sz="8" w:space="0" w:color="auto"/>
            </w:tcBorders>
            <w:vAlign w:val="bottom"/>
          </w:tcPr>
          <w:p w:rsidR="005414CC" w:rsidRDefault="005414CC" w:rsidP="00740CDE">
            <w:pPr>
              <w:rPr>
                <w:sz w:val="24"/>
                <w:szCs w:val="24"/>
              </w:rPr>
            </w:pPr>
          </w:p>
        </w:tc>
        <w:tc>
          <w:tcPr>
            <w:tcW w:w="1340" w:type="dxa"/>
            <w:tcBorders>
              <w:bottom w:val="single" w:sz="8" w:space="0" w:color="auto"/>
              <w:right w:val="single" w:sz="8" w:space="0" w:color="auto"/>
            </w:tcBorders>
            <w:vAlign w:val="bottom"/>
          </w:tcPr>
          <w:p w:rsidR="005414CC" w:rsidRDefault="005414CC" w:rsidP="00740CDE">
            <w:pPr>
              <w:rPr>
                <w:sz w:val="24"/>
                <w:szCs w:val="24"/>
              </w:rPr>
            </w:pPr>
          </w:p>
        </w:tc>
        <w:tc>
          <w:tcPr>
            <w:tcW w:w="2120" w:type="dxa"/>
            <w:tcBorders>
              <w:bottom w:val="single" w:sz="8" w:space="0" w:color="auto"/>
              <w:right w:val="single" w:sz="8" w:space="0" w:color="auto"/>
            </w:tcBorders>
            <w:vAlign w:val="bottom"/>
          </w:tcPr>
          <w:p w:rsidR="005414CC" w:rsidRDefault="005414CC" w:rsidP="00740CDE">
            <w:pPr>
              <w:rPr>
                <w:sz w:val="24"/>
                <w:szCs w:val="24"/>
              </w:rPr>
            </w:pPr>
          </w:p>
        </w:tc>
      </w:tr>
      <w:tr w:rsidR="005414CC" w:rsidTr="00740CDE">
        <w:trPr>
          <w:trHeight w:val="260"/>
        </w:trPr>
        <w:tc>
          <w:tcPr>
            <w:tcW w:w="2160" w:type="dxa"/>
            <w:tcBorders>
              <w:left w:val="single" w:sz="8" w:space="0" w:color="auto"/>
              <w:right w:val="single" w:sz="8" w:space="0" w:color="auto"/>
            </w:tcBorders>
            <w:vAlign w:val="bottom"/>
          </w:tcPr>
          <w:p w:rsidR="005414CC" w:rsidRDefault="005414CC" w:rsidP="00740CDE">
            <w:pPr>
              <w:spacing w:line="260" w:lineRule="exact"/>
              <w:ind w:left="120"/>
              <w:rPr>
                <w:sz w:val="20"/>
                <w:szCs w:val="20"/>
              </w:rPr>
            </w:pPr>
            <w:r>
              <w:rPr>
                <w:rFonts w:eastAsia="Times New Roman"/>
                <w:sz w:val="24"/>
                <w:szCs w:val="24"/>
              </w:rPr>
              <w:t>EditText “Phiếu chấm bài”</w:t>
            </w:r>
          </w:p>
        </w:tc>
        <w:tc>
          <w:tcPr>
            <w:tcW w:w="2920" w:type="dxa"/>
            <w:tcBorders>
              <w:right w:val="single" w:sz="8" w:space="0" w:color="auto"/>
            </w:tcBorders>
            <w:vAlign w:val="bottom"/>
          </w:tcPr>
          <w:p w:rsidR="005414CC" w:rsidRDefault="005414CC" w:rsidP="00740CDE">
            <w:pPr>
              <w:spacing w:line="260" w:lineRule="exact"/>
              <w:ind w:left="100"/>
              <w:rPr>
                <w:sz w:val="20"/>
                <w:szCs w:val="20"/>
              </w:rPr>
            </w:pPr>
            <w:r>
              <w:rPr>
                <w:rFonts w:eastAsia="Times New Roman"/>
                <w:sz w:val="24"/>
                <w:szCs w:val="24"/>
              </w:rPr>
              <w:t>Chuyển sang giao diện</w:t>
            </w:r>
          </w:p>
        </w:tc>
        <w:tc>
          <w:tcPr>
            <w:tcW w:w="1340" w:type="dxa"/>
            <w:tcBorders>
              <w:right w:val="single" w:sz="8" w:space="0" w:color="auto"/>
            </w:tcBorders>
            <w:vAlign w:val="bottom"/>
          </w:tcPr>
          <w:p w:rsidR="005414CC" w:rsidRDefault="005414CC" w:rsidP="00740CDE">
            <w:pPr>
              <w:spacing w:line="260"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5414CC" w:rsidRDefault="005414CC" w:rsidP="00740CDE">
            <w:pPr>
              <w:spacing w:line="260" w:lineRule="exact"/>
              <w:ind w:left="100"/>
              <w:rPr>
                <w:sz w:val="20"/>
                <w:szCs w:val="20"/>
              </w:rPr>
            </w:pPr>
            <w:r>
              <w:rPr>
                <w:rFonts w:eastAsia="Times New Roman"/>
                <w:sz w:val="24"/>
                <w:szCs w:val="24"/>
              </w:rPr>
              <w:t>Chuyển sang giao</w:t>
            </w:r>
          </w:p>
        </w:tc>
      </w:tr>
      <w:tr w:rsidR="005414CC" w:rsidTr="00740CDE">
        <w:trPr>
          <w:trHeight w:val="276"/>
        </w:trPr>
        <w:tc>
          <w:tcPr>
            <w:tcW w:w="2160" w:type="dxa"/>
            <w:tcBorders>
              <w:left w:val="single" w:sz="8" w:space="0" w:color="auto"/>
              <w:right w:val="single" w:sz="8" w:space="0" w:color="auto"/>
            </w:tcBorders>
            <w:vAlign w:val="bottom"/>
          </w:tcPr>
          <w:p w:rsidR="005414CC" w:rsidRDefault="005414CC" w:rsidP="00740CDE">
            <w:pPr>
              <w:ind w:left="120"/>
              <w:rPr>
                <w:sz w:val="20"/>
                <w:szCs w:val="20"/>
              </w:rPr>
            </w:pPr>
          </w:p>
        </w:tc>
        <w:tc>
          <w:tcPr>
            <w:tcW w:w="2920" w:type="dxa"/>
            <w:tcBorders>
              <w:right w:val="single" w:sz="8" w:space="0" w:color="auto"/>
            </w:tcBorders>
            <w:vAlign w:val="bottom"/>
          </w:tcPr>
          <w:p w:rsidR="005414CC" w:rsidRDefault="005414CC" w:rsidP="00740CDE">
            <w:pPr>
              <w:ind w:left="100"/>
              <w:rPr>
                <w:sz w:val="20"/>
                <w:szCs w:val="20"/>
              </w:rPr>
            </w:pPr>
            <w:r>
              <w:rPr>
                <w:rFonts w:eastAsia="Times New Roman"/>
                <w:sz w:val="24"/>
                <w:szCs w:val="24"/>
              </w:rPr>
              <w:t>“Phiếu chấm bài”</w:t>
            </w:r>
          </w:p>
        </w:tc>
        <w:tc>
          <w:tcPr>
            <w:tcW w:w="1340" w:type="dxa"/>
            <w:tcBorders>
              <w:right w:val="single" w:sz="8" w:space="0" w:color="auto"/>
            </w:tcBorders>
            <w:vAlign w:val="bottom"/>
          </w:tcPr>
          <w:p w:rsidR="005414CC" w:rsidRDefault="005414CC" w:rsidP="00740CDE">
            <w:pPr>
              <w:rPr>
                <w:sz w:val="24"/>
                <w:szCs w:val="24"/>
              </w:rPr>
            </w:pPr>
          </w:p>
        </w:tc>
        <w:tc>
          <w:tcPr>
            <w:tcW w:w="2120" w:type="dxa"/>
            <w:tcBorders>
              <w:right w:val="single" w:sz="8" w:space="0" w:color="auto"/>
            </w:tcBorders>
            <w:vAlign w:val="bottom"/>
          </w:tcPr>
          <w:p w:rsidR="005414CC" w:rsidRDefault="005414CC" w:rsidP="00740CDE">
            <w:pPr>
              <w:ind w:left="100"/>
              <w:rPr>
                <w:sz w:val="20"/>
                <w:szCs w:val="20"/>
              </w:rPr>
            </w:pPr>
            <w:r>
              <w:rPr>
                <w:rFonts w:eastAsia="Times New Roman"/>
                <w:sz w:val="24"/>
                <w:szCs w:val="24"/>
              </w:rPr>
              <w:t>diện “Phiếu chấm bài”</w:t>
            </w:r>
          </w:p>
        </w:tc>
      </w:tr>
      <w:tr w:rsidR="005414CC" w:rsidTr="00740CDE">
        <w:trPr>
          <w:trHeight w:val="425"/>
        </w:trPr>
        <w:tc>
          <w:tcPr>
            <w:tcW w:w="2160" w:type="dxa"/>
            <w:tcBorders>
              <w:left w:val="single" w:sz="8" w:space="0" w:color="auto"/>
              <w:bottom w:val="single" w:sz="8" w:space="0" w:color="auto"/>
              <w:right w:val="single" w:sz="8" w:space="0" w:color="auto"/>
            </w:tcBorders>
            <w:vAlign w:val="bottom"/>
          </w:tcPr>
          <w:p w:rsidR="005414CC" w:rsidRDefault="005414CC" w:rsidP="00740CDE">
            <w:pPr>
              <w:rPr>
                <w:sz w:val="24"/>
                <w:szCs w:val="24"/>
              </w:rPr>
            </w:pPr>
          </w:p>
        </w:tc>
        <w:tc>
          <w:tcPr>
            <w:tcW w:w="2920" w:type="dxa"/>
            <w:tcBorders>
              <w:bottom w:val="single" w:sz="8" w:space="0" w:color="auto"/>
              <w:right w:val="single" w:sz="8" w:space="0" w:color="auto"/>
            </w:tcBorders>
            <w:vAlign w:val="bottom"/>
          </w:tcPr>
          <w:p w:rsidR="005414CC" w:rsidRDefault="005414CC" w:rsidP="00740CDE">
            <w:pPr>
              <w:rPr>
                <w:sz w:val="24"/>
                <w:szCs w:val="24"/>
              </w:rPr>
            </w:pPr>
          </w:p>
        </w:tc>
        <w:tc>
          <w:tcPr>
            <w:tcW w:w="1340" w:type="dxa"/>
            <w:tcBorders>
              <w:bottom w:val="single" w:sz="8" w:space="0" w:color="auto"/>
              <w:right w:val="single" w:sz="8" w:space="0" w:color="auto"/>
            </w:tcBorders>
            <w:vAlign w:val="bottom"/>
          </w:tcPr>
          <w:p w:rsidR="005414CC" w:rsidRDefault="005414CC" w:rsidP="00740CDE">
            <w:pPr>
              <w:rPr>
                <w:sz w:val="24"/>
                <w:szCs w:val="24"/>
              </w:rPr>
            </w:pPr>
          </w:p>
        </w:tc>
        <w:tc>
          <w:tcPr>
            <w:tcW w:w="2120" w:type="dxa"/>
            <w:tcBorders>
              <w:bottom w:val="single" w:sz="8" w:space="0" w:color="auto"/>
              <w:right w:val="single" w:sz="8" w:space="0" w:color="auto"/>
            </w:tcBorders>
            <w:vAlign w:val="bottom"/>
          </w:tcPr>
          <w:p w:rsidR="005414CC" w:rsidRDefault="005414CC" w:rsidP="00740CDE">
            <w:pPr>
              <w:rPr>
                <w:sz w:val="24"/>
                <w:szCs w:val="24"/>
              </w:rPr>
            </w:pPr>
          </w:p>
        </w:tc>
      </w:tr>
      <w:tr w:rsidR="005414CC" w:rsidTr="00740CDE">
        <w:trPr>
          <w:trHeight w:val="260"/>
        </w:trPr>
        <w:tc>
          <w:tcPr>
            <w:tcW w:w="2160" w:type="dxa"/>
            <w:tcBorders>
              <w:left w:val="single" w:sz="8" w:space="0" w:color="auto"/>
              <w:right w:val="single" w:sz="8" w:space="0" w:color="auto"/>
            </w:tcBorders>
            <w:vAlign w:val="bottom"/>
          </w:tcPr>
          <w:p w:rsidR="005414CC" w:rsidRDefault="005414CC" w:rsidP="00740CDE">
            <w:pPr>
              <w:spacing w:line="260" w:lineRule="exact"/>
              <w:ind w:left="120"/>
              <w:rPr>
                <w:sz w:val="20"/>
                <w:szCs w:val="20"/>
              </w:rPr>
            </w:pPr>
            <w:r>
              <w:rPr>
                <w:rFonts w:eastAsia="Times New Roman"/>
                <w:sz w:val="24"/>
                <w:szCs w:val="24"/>
              </w:rPr>
              <w:t>EditText “Thông tin</w:t>
            </w:r>
          </w:p>
        </w:tc>
        <w:tc>
          <w:tcPr>
            <w:tcW w:w="2920" w:type="dxa"/>
            <w:tcBorders>
              <w:right w:val="single" w:sz="8" w:space="0" w:color="auto"/>
            </w:tcBorders>
            <w:vAlign w:val="bottom"/>
          </w:tcPr>
          <w:p w:rsidR="005414CC" w:rsidRDefault="005414CC" w:rsidP="00740CDE">
            <w:pPr>
              <w:spacing w:line="260" w:lineRule="exact"/>
              <w:ind w:left="100"/>
              <w:rPr>
                <w:sz w:val="20"/>
                <w:szCs w:val="20"/>
              </w:rPr>
            </w:pPr>
            <w:r>
              <w:rPr>
                <w:rFonts w:eastAsia="Times New Roman"/>
                <w:sz w:val="24"/>
                <w:szCs w:val="24"/>
              </w:rPr>
              <w:t>Chuyển sang giao diện</w:t>
            </w:r>
          </w:p>
        </w:tc>
        <w:tc>
          <w:tcPr>
            <w:tcW w:w="1340" w:type="dxa"/>
            <w:tcBorders>
              <w:right w:val="single" w:sz="8" w:space="0" w:color="auto"/>
            </w:tcBorders>
            <w:vAlign w:val="bottom"/>
          </w:tcPr>
          <w:p w:rsidR="005414CC" w:rsidRDefault="005414CC" w:rsidP="00740CDE">
            <w:pPr>
              <w:spacing w:line="260"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5414CC" w:rsidRDefault="005414CC" w:rsidP="00740CDE">
            <w:pPr>
              <w:spacing w:line="260" w:lineRule="exact"/>
              <w:ind w:left="100"/>
              <w:rPr>
                <w:sz w:val="20"/>
                <w:szCs w:val="20"/>
              </w:rPr>
            </w:pPr>
            <w:r>
              <w:rPr>
                <w:rFonts w:eastAsia="Times New Roman"/>
                <w:sz w:val="24"/>
                <w:szCs w:val="24"/>
              </w:rPr>
              <w:t>Chuyển sang giao diện</w:t>
            </w:r>
          </w:p>
        </w:tc>
      </w:tr>
      <w:tr w:rsidR="005414CC" w:rsidTr="00740CDE">
        <w:trPr>
          <w:trHeight w:val="276"/>
        </w:trPr>
        <w:tc>
          <w:tcPr>
            <w:tcW w:w="2160" w:type="dxa"/>
            <w:tcBorders>
              <w:left w:val="single" w:sz="8" w:space="0" w:color="auto"/>
              <w:right w:val="single" w:sz="8" w:space="0" w:color="auto"/>
            </w:tcBorders>
            <w:vAlign w:val="bottom"/>
          </w:tcPr>
          <w:p w:rsidR="005414CC" w:rsidRDefault="005414CC" w:rsidP="00740CDE">
            <w:pPr>
              <w:ind w:left="120"/>
              <w:rPr>
                <w:sz w:val="20"/>
                <w:szCs w:val="20"/>
              </w:rPr>
            </w:pPr>
            <w:r>
              <w:rPr>
                <w:rFonts w:eastAsia="Times New Roman"/>
                <w:sz w:val="24"/>
                <w:szCs w:val="24"/>
              </w:rPr>
              <w:t>chấm bài”</w:t>
            </w:r>
          </w:p>
        </w:tc>
        <w:tc>
          <w:tcPr>
            <w:tcW w:w="2920" w:type="dxa"/>
            <w:tcBorders>
              <w:right w:val="single" w:sz="8" w:space="0" w:color="auto"/>
            </w:tcBorders>
            <w:vAlign w:val="bottom"/>
          </w:tcPr>
          <w:p w:rsidR="005414CC" w:rsidRDefault="005414CC" w:rsidP="00740CDE">
            <w:pPr>
              <w:ind w:left="100"/>
              <w:rPr>
                <w:sz w:val="20"/>
                <w:szCs w:val="20"/>
              </w:rPr>
            </w:pPr>
            <w:r>
              <w:rPr>
                <w:rFonts w:eastAsia="Times New Roman"/>
                <w:sz w:val="24"/>
                <w:szCs w:val="24"/>
              </w:rPr>
              <w:t>“thông tin chấm bài</w:t>
            </w:r>
          </w:p>
        </w:tc>
        <w:tc>
          <w:tcPr>
            <w:tcW w:w="1340" w:type="dxa"/>
            <w:tcBorders>
              <w:right w:val="single" w:sz="8" w:space="0" w:color="auto"/>
            </w:tcBorders>
            <w:vAlign w:val="bottom"/>
          </w:tcPr>
          <w:p w:rsidR="005414CC" w:rsidRDefault="005414CC" w:rsidP="00740CDE">
            <w:pPr>
              <w:rPr>
                <w:sz w:val="24"/>
                <w:szCs w:val="24"/>
              </w:rPr>
            </w:pPr>
          </w:p>
        </w:tc>
        <w:tc>
          <w:tcPr>
            <w:tcW w:w="2120" w:type="dxa"/>
            <w:tcBorders>
              <w:right w:val="single" w:sz="8" w:space="0" w:color="auto"/>
            </w:tcBorders>
            <w:vAlign w:val="bottom"/>
          </w:tcPr>
          <w:p w:rsidR="005414CC" w:rsidRDefault="005414CC" w:rsidP="00740CDE">
            <w:pPr>
              <w:ind w:left="100"/>
              <w:rPr>
                <w:sz w:val="20"/>
                <w:szCs w:val="20"/>
              </w:rPr>
            </w:pPr>
            <w:r>
              <w:rPr>
                <w:rFonts w:eastAsia="Times New Roman"/>
                <w:sz w:val="24"/>
                <w:szCs w:val="24"/>
              </w:rPr>
              <w:t>“thông tin chấm bài</w:t>
            </w:r>
          </w:p>
        </w:tc>
      </w:tr>
      <w:tr w:rsidR="005414CC" w:rsidTr="00740CDE">
        <w:trPr>
          <w:trHeight w:val="276"/>
        </w:trPr>
        <w:tc>
          <w:tcPr>
            <w:tcW w:w="2160" w:type="dxa"/>
            <w:tcBorders>
              <w:left w:val="single" w:sz="8" w:space="0" w:color="auto"/>
              <w:right w:val="single" w:sz="8" w:space="0" w:color="auto"/>
            </w:tcBorders>
            <w:vAlign w:val="bottom"/>
          </w:tcPr>
          <w:p w:rsidR="005414CC" w:rsidRDefault="005414CC" w:rsidP="00740CDE">
            <w:pPr>
              <w:spacing w:line="260" w:lineRule="exact"/>
              <w:ind w:left="120"/>
              <w:rPr>
                <w:sz w:val="20"/>
                <w:szCs w:val="20"/>
              </w:rPr>
            </w:pPr>
          </w:p>
        </w:tc>
        <w:tc>
          <w:tcPr>
            <w:tcW w:w="2920" w:type="dxa"/>
            <w:tcBorders>
              <w:right w:val="single" w:sz="8" w:space="0" w:color="auto"/>
            </w:tcBorders>
            <w:vAlign w:val="bottom"/>
          </w:tcPr>
          <w:p w:rsidR="005414CC" w:rsidRDefault="005414CC" w:rsidP="00740CDE">
            <w:pPr>
              <w:ind w:left="100"/>
              <w:rPr>
                <w:sz w:val="20"/>
                <w:szCs w:val="20"/>
              </w:rPr>
            </w:pPr>
            <w:r>
              <w:rPr>
                <w:rFonts w:eastAsia="Times New Roman"/>
                <w:sz w:val="24"/>
                <w:szCs w:val="24"/>
              </w:rPr>
              <w:t>”</w:t>
            </w:r>
          </w:p>
        </w:tc>
        <w:tc>
          <w:tcPr>
            <w:tcW w:w="1340" w:type="dxa"/>
            <w:tcBorders>
              <w:right w:val="single" w:sz="8" w:space="0" w:color="auto"/>
            </w:tcBorders>
            <w:vAlign w:val="bottom"/>
          </w:tcPr>
          <w:p w:rsidR="005414CC" w:rsidRDefault="005414CC" w:rsidP="00740CDE">
            <w:pPr>
              <w:rPr>
                <w:sz w:val="24"/>
                <w:szCs w:val="24"/>
              </w:rPr>
            </w:pPr>
          </w:p>
        </w:tc>
        <w:tc>
          <w:tcPr>
            <w:tcW w:w="2120" w:type="dxa"/>
            <w:tcBorders>
              <w:right w:val="single" w:sz="8" w:space="0" w:color="auto"/>
            </w:tcBorders>
            <w:vAlign w:val="bottom"/>
          </w:tcPr>
          <w:p w:rsidR="005414CC" w:rsidRDefault="005414CC" w:rsidP="00740CDE">
            <w:pPr>
              <w:ind w:left="100"/>
              <w:rPr>
                <w:sz w:val="20"/>
                <w:szCs w:val="20"/>
              </w:rPr>
            </w:pPr>
            <w:r>
              <w:rPr>
                <w:rFonts w:eastAsia="Times New Roman"/>
                <w:sz w:val="24"/>
                <w:szCs w:val="24"/>
              </w:rPr>
              <w:t>”</w:t>
            </w:r>
          </w:p>
        </w:tc>
      </w:tr>
      <w:tr w:rsidR="005414CC" w:rsidTr="00740CDE">
        <w:trPr>
          <w:trHeight w:val="149"/>
        </w:trPr>
        <w:tc>
          <w:tcPr>
            <w:tcW w:w="2160" w:type="dxa"/>
            <w:tcBorders>
              <w:left w:val="single" w:sz="8" w:space="0" w:color="auto"/>
              <w:bottom w:val="single" w:sz="8" w:space="0" w:color="auto"/>
              <w:right w:val="single" w:sz="8" w:space="0" w:color="auto"/>
            </w:tcBorders>
            <w:vAlign w:val="bottom"/>
          </w:tcPr>
          <w:p w:rsidR="005414CC" w:rsidRDefault="005414CC" w:rsidP="00740CDE">
            <w:pPr>
              <w:rPr>
                <w:sz w:val="12"/>
                <w:szCs w:val="12"/>
              </w:rPr>
            </w:pPr>
          </w:p>
        </w:tc>
        <w:tc>
          <w:tcPr>
            <w:tcW w:w="2920" w:type="dxa"/>
            <w:tcBorders>
              <w:bottom w:val="single" w:sz="8" w:space="0" w:color="auto"/>
              <w:right w:val="single" w:sz="8" w:space="0" w:color="auto"/>
            </w:tcBorders>
            <w:vAlign w:val="bottom"/>
          </w:tcPr>
          <w:p w:rsidR="005414CC" w:rsidRDefault="005414CC" w:rsidP="00740CDE">
            <w:pPr>
              <w:rPr>
                <w:sz w:val="12"/>
                <w:szCs w:val="12"/>
              </w:rPr>
            </w:pPr>
          </w:p>
        </w:tc>
        <w:tc>
          <w:tcPr>
            <w:tcW w:w="1340" w:type="dxa"/>
            <w:tcBorders>
              <w:bottom w:val="single" w:sz="8" w:space="0" w:color="auto"/>
              <w:right w:val="single" w:sz="8" w:space="0" w:color="auto"/>
            </w:tcBorders>
            <w:vAlign w:val="bottom"/>
          </w:tcPr>
          <w:p w:rsidR="005414CC" w:rsidRDefault="005414CC" w:rsidP="00740CDE">
            <w:pPr>
              <w:rPr>
                <w:sz w:val="12"/>
                <w:szCs w:val="12"/>
              </w:rPr>
            </w:pPr>
          </w:p>
        </w:tc>
        <w:tc>
          <w:tcPr>
            <w:tcW w:w="2120" w:type="dxa"/>
            <w:tcBorders>
              <w:bottom w:val="single" w:sz="8" w:space="0" w:color="auto"/>
              <w:right w:val="single" w:sz="8" w:space="0" w:color="auto"/>
            </w:tcBorders>
            <w:vAlign w:val="bottom"/>
          </w:tcPr>
          <w:p w:rsidR="005414CC" w:rsidRDefault="005414CC" w:rsidP="00740CDE">
            <w:pPr>
              <w:rPr>
                <w:sz w:val="12"/>
                <w:szCs w:val="12"/>
              </w:rPr>
            </w:pPr>
          </w:p>
        </w:tc>
      </w:tr>
      <w:tr w:rsidR="005414CC" w:rsidTr="00740CDE">
        <w:trPr>
          <w:trHeight w:val="262"/>
        </w:trPr>
        <w:tc>
          <w:tcPr>
            <w:tcW w:w="2160" w:type="dxa"/>
            <w:tcBorders>
              <w:left w:val="single" w:sz="8" w:space="0" w:color="auto"/>
              <w:right w:val="single" w:sz="8" w:space="0" w:color="auto"/>
            </w:tcBorders>
            <w:vAlign w:val="bottom"/>
          </w:tcPr>
          <w:p w:rsidR="005414CC" w:rsidRDefault="005414CC" w:rsidP="00740CDE">
            <w:pPr>
              <w:spacing w:line="260" w:lineRule="exact"/>
              <w:ind w:left="120"/>
              <w:rPr>
                <w:sz w:val="20"/>
                <w:szCs w:val="20"/>
              </w:rPr>
            </w:pPr>
            <w:r>
              <w:rPr>
                <w:rFonts w:eastAsia="Times New Roman"/>
                <w:sz w:val="24"/>
                <w:szCs w:val="24"/>
              </w:rPr>
              <w:t>EditText “Camera”</w:t>
            </w:r>
          </w:p>
        </w:tc>
        <w:tc>
          <w:tcPr>
            <w:tcW w:w="2920" w:type="dxa"/>
            <w:tcBorders>
              <w:right w:val="single" w:sz="8" w:space="0" w:color="auto"/>
            </w:tcBorders>
            <w:vAlign w:val="bottom"/>
          </w:tcPr>
          <w:p w:rsidR="005414CC" w:rsidRDefault="005414CC" w:rsidP="00740CDE">
            <w:pPr>
              <w:spacing w:line="262" w:lineRule="exact"/>
              <w:ind w:left="100"/>
              <w:rPr>
                <w:sz w:val="20"/>
                <w:szCs w:val="20"/>
              </w:rPr>
            </w:pPr>
            <w:r>
              <w:rPr>
                <w:rFonts w:eastAsia="Times New Roman"/>
                <w:sz w:val="24"/>
                <w:szCs w:val="24"/>
              </w:rPr>
              <w:t>Chuyển sang giao diện</w:t>
            </w:r>
          </w:p>
        </w:tc>
        <w:tc>
          <w:tcPr>
            <w:tcW w:w="1340" w:type="dxa"/>
            <w:tcBorders>
              <w:right w:val="single" w:sz="8" w:space="0" w:color="auto"/>
            </w:tcBorders>
            <w:vAlign w:val="bottom"/>
          </w:tcPr>
          <w:p w:rsidR="005414CC" w:rsidRDefault="005414CC" w:rsidP="00740CDE">
            <w:pPr>
              <w:spacing w:line="262"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5414CC" w:rsidRDefault="005414CC" w:rsidP="00740CDE">
            <w:pPr>
              <w:spacing w:line="262" w:lineRule="exact"/>
              <w:ind w:left="100"/>
              <w:rPr>
                <w:sz w:val="20"/>
                <w:szCs w:val="20"/>
              </w:rPr>
            </w:pPr>
            <w:r>
              <w:rPr>
                <w:rFonts w:eastAsia="Times New Roman"/>
                <w:sz w:val="24"/>
                <w:szCs w:val="24"/>
              </w:rPr>
              <w:t>Chuyển sang giao</w:t>
            </w:r>
          </w:p>
        </w:tc>
      </w:tr>
      <w:tr w:rsidR="005414CC" w:rsidTr="00740CDE">
        <w:trPr>
          <w:trHeight w:val="276"/>
        </w:trPr>
        <w:tc>
          <w:tcPr>
            <w:tcW w:w="2160" w:type="dxa"/>
            <w:tcBorders>
              <w:left w:val="single" w:sz="8" w:space="0" w:color="auto"/>
              <w:right w:val="single" w:sz="8" w:space="0" w:color="auto"/>
            </w:tcBorders>
            <w:vAlign w:val="bottom"/>
          </w:tcPr>
          <w:p w:rsidR="005414CC" w:rsidRDefault="005414CC" w:rsidP="00740CDE">
            <w:pPr>
              <w:rPr>
                <w:sz w:val="20"/>
                <w:szCs w:val="20"/>
              </w:rPr>
            </w:pPr>
          </w:p>
        </w:tc>
        <w:tc>
          <w:tcPr>
            <w:tcW w:w="2920" w:type="dxa"/>
            <w:tcBorders>
              <w:right w:val="single" w:sz="8" w:space="0" w:color="auto"/>
            </w:tcBorders>
            <w:vAlign w:val="bottom"/>
          </w:tcPr>
          <w:p w:rsidR="005414CC" w:rsidRDefault="005414CC" w:rsidP="00740CDE">
            <w:pPr>
              <w:ind w:left="100"/>
              <w:rPr>
                <w:sz w:val="20"/>
                <w:szCs w:val="20"/>
              </w:rPr>
            </w:pPr>
            <w:r>
              <w:rPr>
                <w:rFonts w:eastAsia="Times New Roman"/>
                <w:sz w:val="24"/>
                <w:szCs w:val="24"/>
              </w:rPr>
              <w:t>“Camera”</w:t>
            </w:r>
          </w:p>
        </w:tc>
        <w:tc>
          <w:tcPr>
            <w:tcW w:w="1340" w:type="dxa"/>
            <w:tcBorders>
              <w:right w:val="single" w:sz="8" w:space="0" w:color="auto"/>
            </w:tcBorders>
            <w:vAlign w:val="bottom"/>
          </w:tcPr>
          <w:p w:rsidR="005414CC" w:rsidRDefault="005414CC" w:rsidP="00740CDE">
            <w:pPr>
              <w:rPr>
                <w:sz w:val="24"/>
                <w:szCs w:val="24"/>
              </w:rPr>
            </w:pPr>
          </w:p>
        </w:tc>
        <w:tc>
          <w:tcPr>
            <w:tcW w:w="2120" w:type="dxa"/>
            <w:tcBorders>
              <w:right w:val="single" w:sz="8" w:space="0" w:color="auto"/>
            </w:tcBorders>
            <w:vAlign w:val="bottom"/>
          </w:tcPr>
          <w:p w:rsidR="005414CC" w:rsidRDefault="005414CC" w:rsidP="00740CDE">
            <w:pPr>
              <w:ind w:left="100"/>
              <w:rPr>
                <w:sz w:val="20"/>
                <w:szCs w:val="20"/>
              </w:rPr>
            </w:pPr>
            <w:r>
              <w:rPr>
                <w:rFonts w:eastAsia="Times New Roman"/>
                <w:sz w:val="24"/>
                <w:szCs w:val="24"/>
              </w:rPr>
              <w:t>diện “Camera”</w:t>
            </w:r>
          </w:p>
        </w:tc>
      </w:tr>
      <w:tr w:rsidR="005414CC" w:rsidTr="00740CDE">
        <w:trPr>
          <w:trHeight w:val="426"/>
        </w:trPr>
        <w:tc>
          <w:tcPr>
            <w:tcW w:w="2160" w:type="dxa"/>
            <w:tcBorders>
              <w:left w:val="single" w:sz="8" w:space="0" w:color="auto"/>
              <w:bottom w:val="single" w:sz="8" w:space="0" w:color="auto"/>
              <w:right w:val="single" w:sz="8" w:space="0" w:color="auto"/>
            </w:tcBorders>
            <w:vAlign w:val="bottom"/>
          </w:tcPr>
          <w:p w:rsidR="005414CC" w:rsidRDefault="005414CC" w:rsidP="00740CDE">
            <w:pPr>
              <w:rPr>
                <w:sz w:val="24"/>
                <w:szCs w:val="24"/>
              </w:rPr>
            </w:pPr>
          </w:p>
        </w:tc>
        <w:tc>
          <w:tcPr>
            <w:tcW w:w="2920" w:type="dxa"/>
            <w:tcBorders>
              <w:bottom w:val="single" w:sz="8" w:space="0" w:color="auto"/>
              <w:right w:val="single" w:sz="8" w:space="0" w:color="auto"/>
            </w:tcBorders>
            <w:vAlign w:val="bottom"/>
          </w:tcPr>
          <w:p w:rsidR="005414CC" w:rsidRDefault="005414CC" w:rsidP="00740CDE">
            <w:pPr>
              <w:rPr>
                <w:sz w:val="24"/>
                <w:szCs w:val="24"/>
              </w:rPr>
            </w:pPr>
          </w:p>
        </w:tc>
        <w:tc>
          <w:tcPr>
            <w:tcW w:w="1340" w:type="dxa"/>
            <w:tcBorders>
              <w:bottom w:val="single" w:sz="8" w:space="0" w:color="auto"/>
              <w:right w:val="single" w:sz="8" w:space="0" w:color="auto"/>
            </w:tcBorders>
            <w:vAlign w:val="bottom"/>
          </w:tcPr>
          <w:p w:rsidR="005414CC" w:rsidRDefault="005414CC" w:rsidP="00740CDE">
            <w:pPr>
              <w:rPr>
                <w:sz w:val="24"/>
                <w:szCs w:val="24"/>
              </w:rPr>
            </w:pPr>
          </w:p>
        </w:tc>
        <w:tc>
          <w:tcPr>
            <w:tcW w:w="2120" w:type="dxa"/>
            <w:tcBorders>
              <w:bottom w:val="single" w:sz="8" w:space="0" w:color="auto"/>
              <w:right w:val="single" w:sz="8" w:space="0" w:color="auto"/>
            </w:tcBorders>
            <w:vAlign w:val="bottom"/>
          </w:tcPr>
          <w:p w:rsidR="005414CC" w:rsidRDefault="005414CC" w:rsidP="00740CDE">
            <w:pPr>
              <w:rPr>
                <w:sz w:val="24"/>
                <w:szCs w:val="24"/>
              </w:rPr>
            </w:pPr>
          </w:p>
        </w:tc>
      </w:tr>
      <w:tr w:rsidR="005414CC" w:rsidTr="00740CDE">
        <w:trPr>
          <w:trHeight w:val="260"/>
        </w:trPr>
        <w:tc>
          <w:tcPr>
            <w:tcW w:w="2160" w:type="dxa"/>
            <w:tcBorders>
              <w:left w:val="single" w:sz="8" w:space="0" w:color="auto"/>
              <w:right w:val="single" w:sz="8" w:space="0" w:color="auto"/>
            </w:tcBorders>
            <w:vAlign w:val="bottom"/>
          </w:tcPr>
          <w:p w:rsidR="005414CC" w:rsidRDefault="005414CC" w:rsidP="00740CDE">
            <w:pPr>
              <w:spacing w:line="260" w:lineRule="exact"/>
              <w:ind w:left="120"/>
              <w:rPr>
                <w:sz w:val="20"/>
                <w:szCs w:val="20"/>
              </w:rPr>
            </w:pPr>
            <w:r>
              <w:rPr>
                <w:rFonts w:eastAsia="Times New Roman"/>
                <w:sz w:val="24"/>
                <w:szCs w:val="24"/>
              </w:rPr>
              <w:t>EditText “Thống</w:t>
            </w:r>
          </w:p>
        </w:tc>
        <w:tc>
          <w:tcPr>
            <w:tcW w:w="2920" w:type="dxa"/>
            <w:tcBorders>
              <w:right w:val="single" w:sz="8" w:space="0" w:color="auto"/>
            </w:tcBorders>
            <w:vAlign w:val="bottom"/>
          </w:tcPr>
          <w:p w:rsidR="005414CC" w:rsidRDefault="005414CC" w:rsidP="00740CDE">
            <w:pPr>
              <w:spacing w:line="260" w:lineRule="exact"/>
              <w:ind w:left="100"/>
              <w:rPr>
                <w:sz w:val="20"/>
                <w:szCs w:val="20"/>
              </w:rPr>
            </w:pPr>
            <w:r>
              <w:rPr>
                <w:rFonts w:eastAsia="Times New Roman"/>
                <w:sz w:val="24"/>
                <w:szCs w:val="24"/>
              </w:rPr>
              <w:t>Chuyển sang giao diện</w:t>
            </w:r>
          </w:p>
        </w:tc>
        <w:tc>
          <w:tcPr>
            <w:tcW w:w="1340" w:type="dxa"/>
            <w:tcBorders>
              <w:right w:val="single" w:sz="8" w:space="0" w:color="auto"/>
            </w:tcBorders>
            <w:vAlign w:val="bottom"/>
          </w:tcPr>
          <w:p w:rsidR="005414CC" w:rsidRDefault="005414CC" w:rsidP="00740CDE">
            <w:pPr>
              <w:spacing w:line="260"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5414CC" w:rsidRDefault="005414CC" w:rsidP="00740CDE">
            <w:pPr>
              <w:spacing w:line="260" w:lineRule="exact"/>
              <w:ind w:left="100"/>
              <w:rPr>
                <w:sz w:val="20"/>
                <w:szCs w:val="20"/>
              </w:rPr>
            </w:pPr>
            <w:r>
              <w:rPr>
                <w:rFonts w:eastAsia="Times New Roman"/>
                <w:sz w:val="24"/>
                <w:szCs w:val="24"/>
              </w:rPr>
              <w:t>Chuyển sang giao</w:t>
            </w:r>
          </w:p>
        </w:tc>
      </w:tr>
      <w:tr w:rsidR="005414CC" w:rsidTr="00740CDE">
        <w:trPr>
          <w:trHeight w:val="276"/>
        </w:trPr>
        <w:tc>
          <w:tcPr>
            <w:tcW w:w="2160" w:type="dxa"/>
            <w:tcBorders>
              <w:left w:val="single" w:sz="8" w:space="0" w:color="auto"/>
              <w:right w:val="single" w:sz="8" w:space="0" w:color="auto"/>
            </w:tcBorders>
            <w:vAlign w:val="bottom"/>
          </w:tcPr>
          <w:p w:rsidR="005414CC" w:rsidRDefault="005414CC" w:rsidP="00740CDE">
            <w:pPr>
              <w:ind w:left="120"/>
              <w:rPr>
                <w:sz w:val="20"/>
                <w:szCs w:val="20"/>
              </w:rPr>
            </w:pPr>
            <w:r>
              <w:rPr>
                <w:rFonts w:eastAsia="Times New Roman"/>
                <w:sz w:val="24"/>
                <w:szCs w:val="24"/>
              </w:rPr>
              <w:t>kê”</w:t>
            </w:r>
          </w:p>
        </w:tc>
        <w:tc>
          <w:tcPr>
            <w:tcW w:w="2920" w:type="dxa"/>
            <w:tcBorders>
              <w:right w:val="single" w:sz="8" w:space="0" w:color="auto"/>
            </w:tcBorders>
            <w:vAlign w:val="bottom"/>
          </w:tcPr>
          <w:p w:rsidR="005414CC" w:rsidRDefault="005414CC" w:rsidP="00740CDE">
            <w:pPr>
              <w:ind w:left="100"/>
              <w:rPr>
                <w:sz w:val="20"/>
                <w:szCs w:val="20"/>
              </w:rPr>
            </w:pPr>
            <w:r>
              <w:rPr>
                <w:rFonts w:eastAsia="Times New Roman"/>
                <w:sz w:val="24"/>
                <w:szCs w:val="24"/>
              </w:rPr>
              <w:t>“Thống kê”</w:t>
            </w:r>
          </w:p>
        </w:tc>
        <w:tc>
          <w:tcPr>
            <w:tcW w:w="1340" w:type="dxa"/>
            <w:tcBorders>
              <w:right w:val="single" w:sz="8" w:space="0" w:color="auto"/>
            </w:tcBorders>
            <w:vAlign w:val="bottom"/>
          </w:tcPr>
          <w:p w:rsidR="005414CC" w:rsidRDefault="005414CC" w:rsidP="00740CDE">
            <w:pPr>
              <w:rPr>
                <w:sz w:val="24"/>
                <w:szCs w:val="24"/>
              </w:rPr>
            </w:pPr>
          </w:p>
        </w:tc>
        <w:tc>
          <w:tcPr>
            <w:tcW w:w="2120" w:type="dxa"/>
            <w:tcBorders>
              <w:right w:val="single" w:sz="8" w:space="0" w:color="auto"/>
            </w:tcBorders>
            <w:vAlign w:val="bottom"/>
          </w:tcPr>
          <w:p w:rsidR="005414CC" w:rsidRDefault="005414CC" w:rsidP="00740CDE">
            <w:pPr>
              <w:ind w:left="100"/>
              <w:rPr>
                <w:sz w:val="20"/>
                <w:szCs w:val="20"/>
              </w:rPr>
            </w:pPr>
            <w:r>
              <w:rPr>
                <w:rFonts w:eastAsia="Times New Roman"/>
                <w:sz w:val="24"/>
                <w:szCs w:val="24"/>
              </w:rPr>
              <w:t>diện “Thống kê”</w:t>
            </w:r>
          </w:p>
        </w:tc>
      </w:tr>
      <w:tr w:rsidR="005414CC" w:rsidTr="00740CDE">
        <w:trPr>
          <w:trHeight w:val="276"/>
        </w:trPr>
        <w:tc>
          <w:tcPr>
            <w:tcW w:w="2160" w:type="dxa"/>
            <w:tcBorders>
              <w:left w:val="single" w:sz="8" w:space="0" w:color="auto"/>
              <w:right w:val="single" w:sz="8" w:space="0" w:color="auto"/>
            </w:tcBorders>
            <w:vAlign w:val="bottom"/>
          </w:tcPr>
          <w:p w:rsidR="005414CC" w:rsidRDefault="005414CC" w:rsidP="00740CDE">
            <w:pPr>
              <w:spacing w:line="260" w:lineRule="exact"/>
              <w:ind w:left="120"/>
              <w:rPr>
                <w:sz w:val="20"/>
                <w:szCs w:val="20"/>
              </w:rPr>
            </w:pPr>
          </w:p>
        </w:tc>
        <w:tc>
          <w:tcPr>
            <w:tcW w:w="2920" w:type="dxa"/>
            <w:tcBorders>
              <w:right w:val="single" w:sz="8" w:space="0" w:color="auto"/>
            </w:tcBorders>
            <w:vAlign w:val="bottom"/>
          </w:tcPr>
          <w:p w:rsidR="005414CC" w:rsidRDefault="005414CC" w:rsidP="00740CDE">
            <w:pPr>
              <w:rPr>
                <w:sz w:val="24"/>
                <w:szCs w:val="24"/>
              </w:rPr>
            </w:pPr>
          </w:p>
        </w:tc>
        <w:tc>
          <w:tcPr>
            <w:tcW w:w="1340" w:type="dxa"/>
            <w:tcBorders>
              <w:right w:val="single" w:sz="8" w:space="0" w:color="auto"/>
            </w:tcBorders>
            <w:vAlign w:val="bottom"/>
          </w:tcPr>
          <w:p w:rsidR="005414CC" w:rsidRDefault="005414CC" w:rsidP="00740CDE">
            <w:pPr>
              <w:rPr>
                <w:sz w:val="24"/>
                <w:szCs w:val="24"/>
              </w:rPr>
            </w:pPr>
          </w:p>
        </w:tc>
        <w:tc>
          <w:tcPr>
            <w:tcW w:w="2120" w:type="dxa"/>
            <w:tcBorders>
              <w:right w:val="single" w:sz="8" w:space="0" w:color="auto"/>
            </w:tcBorders>
            <w:vAlign w:val="bottom"/>
          </w:tcPr>
          <w:p w:rsidR="005414CC" w:rsidRDefault="005414CC" w:rsidP="00740CDE">
            <w:pPr>
              <w:rPr>
                <w:sz w:val="24"/>
                <w:szCs w:val="24"/>
              </w:rPr>
            </w:pPr>
          </w:p>
        </w:tc>
      </w:tr>
      <w:tr w:rsidR="005414CC" w:rsidTr="00740CDE">
        <w:trPr>
          <w:trHeight w:val="149"/>
        </w:trPr>
        <w:tc>
          <w:tcPr>
            <w:tcW w:w="2160" w:type="dxa"/>
            <w:tcBorders>
              <w:left w:val="single" w:sz="8" w:space="0" w:color="auto"/>
              <w:bottom w:val="single" w:sz="8" w:space="0" w:color="auto"/>
              <w:right w:val="single" w:sz="8" w:space="0" w:color="auto"/>
            </w:tcBorders>
            <w:vAlign w:val="bottom"/>
          </w:tcPr>
          <w:p w:rsidR="005414CC" w:rsidRDefault="005414CC" w:rsidP="00740CDE">
            <w:pPr>
              <w:ind w:left="720"/>
              <w:rPr>
                <w:sz w:val="20"/>
                <w:szCs w:val="20"/>
              </w:rPr>
            </w:pPr>
            <w:r>
              <w:rPr>
                <w:rFonts w:eastAsia="Times New Roman"/>
                <w:color w:val="FFFFFF"/>
                <w:sz w:val="24"/>
                <w:szCs w:val="24"/>
              </w:rPr>
              <w:t>Tiêu đề</w:t>
            </w:r>
          </w:p>
        </w:tc>
        <w:tc>
          <w:tcPr>
            <w:tcW w:w="2920" w:type="dxa"/>
            <w:tcBorders>
              <w:bottom w:val="single" w:sz="8" w:space="0" w:color="auto"/>
              <w:right w:val="single" w:sz="8" w:space="0" w:color="auto"/>
            </w:tcBorders>
            <w:vAlign w:val="bottom"/>
          </w:tcPr>
          <w:p w:rsidR="005414CC" w:rsidRDefault="005414CC" w:rsidP="00740CDE">
            <w:pPr>
              <w:ind w:left="1160"/>
              <w:rPr>
                <w:sz w:val="20"/>
                <w:szCs w:val="20"/>
              </w:rPr>
            </w:pPr>
            <w:r>
              <w:rPr>
                <w:rFonts w:eastAsia="Times New Roman"/>
                <w:color w:val="FFFFFF"/>
                <w:sz w:val="24"/>
                <w:szCs w:val="24"/>
              </w:rPr>
              <w:t>Mô tả</w:t>
            </w:r>
          </w:p>
        </w:tc>
        <w:tc>
          <w:tcPr>
            <w:tcW w:w="1340" w:type="dxa"/>
            <w:tcBorders>
              <w:bottom w:val="single" w:sz="8" w:space="0" w:color="auto"/>
              <w:right w:val="single" w:sz="8" w:space="0" w:color="auto"/>
            </w:tcBorders>
            <w:vAlign w:val="bottom"/>
          </w:tcPr>
          <w:p w:rsidR="005414CC" w:rsidRDefault="005414CC" w:rsidP="00740CDE">
            <w:pPr>
              <w:ind w:left="220"/>
              <w:rPr>
                <w:sz w:val="20"/>
                <w:szCs w:val="20"/>
              </w:rPr>
            </w:pPr>
            <w:r>
              <w:rPr>
                <w:rFonts w:eastAsia="Times New Roman"/>
                <w:color w:val="FFFFFF"/>
                <w:sz w:val="24"/>
                <w:szCs w:val="24"/>
              </w:rPr>
              <w:t>Qui trình</w:t>
            </w:r>
          </w:p>
        </w:tc>
        <w:tc>
          <w:tcPr>
            <w:tcW w:w="2120" w:type="dxa"/>
            <w:tcBorders>
              <w:bottom w:val="single" w:sz="8" w:space="0" w:color="auto"/>
              <w:right w:val="single" w:sz="8" w:space="0" w:color="auto"/>
            </w:tcBorders>
            <w:vAlign w:val="bottom"/>
          </w:tcPr>
          <w:p w:rsidR="005414CC" w:rsidRDefault="005414CC" w:rsidP="00740CDE">
            <w:pPr>
              <w:ind w:left="680"/>
              <w:rPr>
                <w:sz w:val="20"/>
                <w:szCs w:val="20"/>
              </w:rPr>
            </w:pPr>
            <w:r>
              <w:rPr>
                <w:rFonts w:eastAsia="Times New Roman"/>
                <w:color w:val="FFFFFF"/>
                <w:sz w:val="24"/>
                <w:szCs w:val="24"/>
              </w:rPr>
              <w:t>Kết quả</w:t>
            </w:r>
          </w:p>
        </w:tc>
      </w:tr>
      <w:tr w:rsidR="005414CC" w:rsidTr="00740CDE">
        <w:trPr>
          <w:trHeight w:val="260"/>
        </w:trPr>
        <w:tc>
          <w:tcPr>
            <w:tcW w:w="2160" w:type="dxa"/>
            <w:tcBorders>
              <w:left w:val="single" w:sz="8" w:space="0" w:color="auto"/>
              <w:right w:val="single" w:sz="8" w:space="0" w:color="auto"/>
            </w:tcBorders>
            <w:vAlign w:val="bottom"/>
          </w:tcPr>
          <w:p w:rsidR="005414CC" w:rsidRDefault="005414CC" w:rsidP="005414CC">
            <w:pPr>
              <w:spacing w:line="260" w:lineRule="exact"/>
              <w:rPr>
                <w:sz w:val="20"/>
                <w:szCs w:val="20"/>
              </w:rPr>
            </w:pPr>
          </w:p>
        </w:tc>
        <w:tc>
          <w:tcPr>
            <w:tcW w:w="2920" w:type="dxa"/>
            <w:tcBorders>
              <w:right w:val="single" w:sz="8" w:space="0" w:color="auto"/>
            </w:tcBorders>
            <w:vAlign w:val="bottom"/>
          </w:tcPr>
          <w:p w:rsidR="005414CC" w:rsidRDefault="005414CC" w:rsidP="005414CC">
            <w:pPr>
              <w:spacing w:line="260" w:lineRule="exact"/>
              <w:rPr>
                <w:sz w:val="20"/>
                <w:szCs w:val="20"/>
              </w:rPr>
            </w:pPr>
          </w:p>
        </w:tc>
        <w:tc>
          <w:tcPr>
            <w:tcW w:w="1340" w:type="dxa"/>
            <w:tcBorders>
              <w:right w:val="single" w:sz="8" w:space="0" w:color="auto"/>
            </w:tcBorders>
            <w:vAlign w:val="bottom"/>
          </w:tcPr>
          <w:p w:rsidR="005414CC" w:rsidRDefault="005414CC" w:rsidP="005414CC">
            <w:pPr>
              <w:spacing w:line="260" w:lineRule="exact"/>
              <w:rPr>
                <w:sz w:val="20"/>
                <w:szCs w:val="20"/>
              </w:rPr>
            </w:pPr>
          </w:p>
        </w:tc>
        <w:tc>
          <w:tcPr>
            <w:tcW w:w="2120" w:type="dxa"/>
            <w:tcBorders>
              <w:right w:val="single" w:sz="8" w:space="0" w:color="auto"/>
            </w:tcBorders>
            <w:vAlign w:val="bottom"/>
          </w:tcPr>
          <w:p w:rsidR="005414CC" w:rsidRDefault="005414CC" w:rsidP="005414CC">
            <w:pPr>
              <w:spacing w:line="260" w:lineRule="exact"/>
              <w:rPr>
                <w:sz w:val="20"/>
                <w:szCs w:val="20"/>
              </w:rPr>
            </w:pPr>
          </w:p>
        </w:tc>
      </w:tr>
      <w:tr w:rsidR="005414CC" w:rsidTr="00740CDE">
        <w:trPr>
          <w:trHeight w:val="276"/>
        </w:trPr>
        <w:tc>
          <w:tcPr>
            <w:tcW w:w="2160" w:type="dxa"/>
            <w:tcBorders>
              <w:left w:val="single" w:sz="8" w:space="0" w:color="auto"/>
              <w:right w:val="single" w:sz="8" w:space="0" w:color="auto"/>
            </w:tcBorders>
            <w:vAlign w:val="bottom"/>
          </w:tcPr>
          <w:p w:rsidR="005414CC" w:rsidRDefault="005414CC" w:rsidP="00740CDE">
            <w:pPr>
              <w:rPr>
                <w:sz w:val="24"/>
                <w:szCs w:val="24"/>
              </w:rPr>
            </w:pPr>
          </w:p>
        </w:tc>
        <w:tc>
          <w:tcPr>
            <w:tcW w:w="2920" w:type="dxa"/>
            <w:tcBorders>
              <w:right w:val="single" w:sz="8" w:space="0" w:color="auto"/>
            </w:tcBorders>
            <w:vAlign w:val="bottom"/>
          </w:tcPr>
          <w:p w:rsidR="005414CC" w:rsidRDefault="005414CC" w:rsidP="005414CC">
            <w:pPr>
              <w:rPr>
                <w:sz w:val="20"/>
                <w:szCs w:val="20"/>
              </w:rPr>
            </w:pPr>
          </w:p>
        </w:tc>
        <w:tc>
          <w:tcPr>
            <w:tcW w:w="1340" w:type="dxa"/>
            <w:tcBorders>
              <w:right w:val="single" w:sz="8" w:space="0" w:color="auto"/>
            </w:tcBorders>
            <w:vAlign w:val="bottom"/>
          </w:tcPr>
          <w:p w:rsidR="005414CC" w:rsidRDefault="005414CC" w:rsidP="00740CDE">
            <w:pPr>
              <w:rPr>
                <w:sz w:val="24"/>
                <w:szCs w:val="24"/>
              </w:rPr>
            </w:pPr>
          </w:p>
        </w:tc>
        <w:tc>
          <w:tcPr>
            <w:tcW w:w="2120" w:type="dxa"/>
            <w:tcBorders>
              <w:right w:val="single" w:sz="8" w:space="0" w:color="auto"/>
            </w:tcBorders>
            <w:vAlign w:val="bottom"/>
          </w:tcPr>
          <w:p w:rsidR="005414CC" w:rsidRDefault="005414CC" w:rsidP="00740CDE">
            <w:pPr>
              <w:rPr>
                <w:sz w:val="24"/>
                <w:szCs w:val="24"/>
              </w:rPr>
            </w:pPr>
          </w:p>
        </w:tc>
      </w:tr>
      <w:tr w:rsidR="00F53A06" w:rsidTr="00740CDE">
        <w:trPr>
          <w:trHeight w:val="426"/>
        </w:trPr>
        <w:tc>
          <w:tcPr>
            <w:tcW w:w="2160" w:type="dxa"/>
            <w:tcBorders>
              <w:left w:val="single" w:sz="8" w:space="0" w:color="auto"/>
              <w:bottom w:val="single" w:sz="8" w:space="0" w:color="auto"/>
              <w:right w:val="single" w:sz="8" w:space="0" w:color="auto"/>
            </w:tcBorders>
            <w:vAlign w:val="bottom"/>
          </w:tcPr>
          <w:p w:rsidR="00F53A06" w:rsidRDefault="00F53A06" w:rsidP="00740CDE">
            <w:pPr>
              <w:rPr>
                <w:sz w:val="24"/>
                <w:szCs w:val="24"/>
              </w:rPr>
            </w:pPr>
          </w:p>
        </w:tc>
        <w:tc>
          <w:tcPr>
            <w:tcW w:w="2920" w:type="dxa"/>
            <w:tcBorders>
              <w:bottom w:val="single" w:sz="8" w:space="0" w:color="auto"/>
              <w:right w:val="single" w:sz="8" w:space="0" w:color="auto"/>
            </w:tcBorders>
            <w:vAlign w:val="bottom"/>
          </w:tcPr>
          <w:p w:rsidR="00F53A06" w:rsidRDefault="00F53A06" w:rsidP="00740CDE">
            <w:pPr>
              <w:rPr>
                <w:sz w:val="24"/>
                <w:szCs w:val="24"/>
              </w:rPr>
            </w:pPr>
          </w:p>
        </w:tc>
        <w:tc>
          <w:tcPr>
            <w:tcW w:w="1340" w:type="dxa"/>
            <w:tcBorders>
              <w:bottom w:val="single" w:sz="8" w:space="0" w:color="auto"/>
              <w:right w:val="single" w:sz="8" w:space="0" w:color="auto"/>
            </w:tcBorders>
            <w:vAlign w:val="bottom"/>
          </w:tcPr>
          <w:p w:rsidR="00F53A06" w:rsidRDefault="00F53A06" w:rsidP="00740CDE">
            <w:pPr>
              <w:rPr>
                <w:sz w:val="24"/>
                <w:szCs w:val="24"/>
              </w:rPr>
            </w:pPr>
          </w:p>
        </w:tc>
        <w:tc>
          <w:tcPr>
            <w:tcW w:w="2120" w:type="dxa"/>
            <w:tcBorders>
              <w:bottom w:val="single" w:sz="8" w:space="0" w:color="auto"/>
              <w:right w:val="single" w:sz="8" w:space="0" w:color="auto"/>
            </w:tcBorders>
            <w:vAlign w:val="bottom"/>
          </w:tcPr>
          <w:p w:rsidR="00F53A06" w:rsidRDefault="00F53A06" w:rsidP="00740CDE">
            <w:pPr>
              <w:rPr>
                <w:sz w:val="24"/>
                <w:szCs w:val="24"/>
              </w:rPr>
            </w:pPr>
          </w:p>
        </w:tc>
      </w:tr>
    </w:tbl>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71" w:lineRule="exact"/>
        <w:rPr>
          <w:sz w:val="20"/>
          <w:szCs w:val="20"/>
        </w:rPr>
      </w:pPr>
    </w:p>
    <w:p w:rsidR="00F53A06" w:rsidRDefault="00F53A06" w:rsidP="00F53A06">
      <w:pPr>
        <w:rPr>
          <w:sz w:val="20"/>
          <w:szCs w:val="20"/>
        </w:rPr>
      </w:pPr>
      <w:r>
        <w:rPr>
          <w:rFonts w:eastAsia="Times New Roman"/>
          <w:b/>
          <w:bCs/>
          <w:sz w:val="24"/>
          <w:szCs w:val="24"/>
        </w:rPr>
        <w:lastRenderedPageBreak/>
        <w:t xml:space="preserve">Làm thế nào: </w:t>
      </w:r>
      <w:r>
        <w:rPr>
          <w:rFonts w:eastAsia="Times New Roman"/>
          <w:sz w:val="24"/>
          <w:szCs w:val="24"/>
        </w:rPr>
        <w:t>Màn hình chính</w:t>
      </w:r>
    </w:p>
    <w:p w:rsidR="00F53A06" w:rsidRDefault="00F53A06" w:rsidP="00F53A06">
      <w:pPr>
        <w:spacing w:line="241" w:lineRule="exact"/>
        <w:rPr>
          <w:sz w:val="20"/>
          <w:szCs w:val="20"/>
        </w:rPr>
      </w:pPr>
    </w:p>
    <w:p w:rsidR="00F53A06" w:rsidRDefault="005414CC" w:rsidP="00F53A06">
      <w:pPr>
        <w:ind w:left="720"/>
        <w:rPr>
          <w:sz w:val="20"/>
          <w:szCs w:val="20"/>
        </w:rPr>
      </w:pPr>
      <w:r>
        <w:rPr>
          <w:rFonts w:eastAsia="Times New Roman"/>
          <w:sz w:val="24"/>
          <w:szCs w:val="24"/>
        </w:rPr>
        <w:t>ImageButton “Giáo viên</w:t>
      </w:r>
      <w:r w:rsidR="00F53A06">
        <w:rPr>
          <w:rFonts w:eastAsia="Times New Roman"/>
          <w:sz w:val="24"/>
          <w:szCs w:val="24"/>
        </w:rPr>
        <w:t>”</w:t>
      </w:r>
    </w:p>
    <w:p w:rsidR="00F53A06" w:rsidRDefault="00F53A06" w:rsidP="00F53A06">
      <w:pPr>
        <w:spacing w:line="221" w:lineRule="exact"/>
        <w:rPr>
          <w:sz w:val="20"/>
          <w:szCs w:val="20"/>
        </w:rPr>
      </w:pPr>
    </w:p>
    <w:p w:rsidR="00F53A06" w:rsidRDefault="00F53A06" w:rsidP="00F53A06">
      <w:pPr>
        <w:numPr>
          <w:ilvl w:val="0"/>
          <w:numId w:val="20"/>
        </w:numPr>
        <w:tabs>
          <w:tab w:val="left" w:pos="1440"/>
        </w:tabs>
        <w:ind w:left="1440" w:hanging="360"/>
        <w:rPr>
          <w:rFonts w:ascii="Courier New" w:eastAsia="Courier New" w:hAnsi="Courier New" w:cs="Courier New"/>
          <w:sz w:val="24"/>
          <w:szCs w:val="24"/>
        </w:rPr>
      </w:pPr>
      <w:r>
        <w:rPr>
          <w:rFonts w:eastAsia="Times New Roman"/>
          <w:sz w:val="24"/>
          <w:szCs w:val="24"/>
        </w:rPr>
        <w:t xml:space="preserve">Click button </w:t>
      </w:r>
      <w:r w:rsidR="005414CC">
        <w:rPr>
          <w:rFonts w:eastAsia="Times New Roman"/>
          <w:sz w:val="24"/>
          <w:szCs w:val="24"/>
        </w:rPr>
        <w:t>giáo viên</w:t>
      </w:r>
    </w:p>
    <w:p w:rsidR="00F53A06" w:rsidRDefault="00F53A06" w:rsidP="00F53A06">
      <w:pPr>
        <w:spacing w:line="21" w:lineRule="exact"/>
        <w:rPr>
          <w:sz w:val="20"/>
          <w:szCs w:val="20"/>
        </w:rPr>
      </w:pPr>
    </w:p>
    <w:p w:rsidR="00F53A06" w:rsidRDefault="00F53A06" w:rsidP="00F53A06">
      <w:pPr>
        <w:numPr>
          <w:ilvl w:val="0"/>
          <w:numId w:val="21"/>
        </w:numPr>
        <w:tabs>
          <w:tab w:val="left" w:pos="1440"/>
        </w:tabs>
        <w:ind w:left="1440" w:hanging="360"/>
        <w:rPr>
          <w:rFonts w:ascii="Courier New" w:eastAsia="Courier New" w:hAnsi="Courier New" w:cs="Courier New"/>
          <w:sz w:val="24"/>
          <w:szCs w:val="24"/>
        </w:rPr>
      </w:pPr>
      <w:r>
        <w:rPr>
          <w:rFonts w:eastAsia="Times New Roman"/>
          <w:sz w:val="24"/>
          <w:szCs w:val="24"/>
        </w:rPr>
        <w:t xml:space="preserve">Ứng dụng chuyển qua màn hình </w:t>
      </w:r>
      <w:r w:rsidR="005414CC">
        <w:rPr>
          <w:rFonts w:eastAsia="Times New Roman"/>
          <w:sz w:val="24"/>
          <w:szCs w:val="24"/>
        </w:rPr>
        <w:t>giáo viên</w:t>
      </w:r>
    </w:p>
    <w:p w:rsidR="00F53A06" w:rsidRDefault="00F53A06" w:rsidP="00F53A06">
      <w:pPr>
        <w:spacing w:line="242" w:lineRule="exact"/>
        <w:rPr>
          <w:sz w:val="20"/>
          <w:szCs w:val="20"/>
        </w:rPr>
      </w:pPr>
    </w:p>
    <w:p w:rsidR="00F53A06" w:rsidRDefault="00F53A06" w:rsidP="00F53A06">
      <w:pPr>
        <w:ind w:left="720"/>
        <w:rPr>
          <w:sz w:val="20"/>
          <w:szCs w:val="20"/>
        </w:rPr>
      </w:pPr>
      <w:r>
        <w:rPr>
          <w:rFonts w:eastAsia="Times New Roman"/>
          <w:sz w:val="24"/>
          <w:szCs w:val="24"/>
        </w:rPr>
        <w:t>ImageButton “</w:t>
      </w:r>
      <w:r w:rsidR="005414CC">
        <w:rPr>
          <w:rFonts w:eastAsia="Times New Roman"/>
          <w:sz w:val="24"/>
          <w:szCs w:val="24"/>
        </w:rPr>
        <w:t>Môn học</w:t>
      </w:r>
      <w:r>
        <w:rPr>
          <w:rFonts w:eastAsia="Times New Roman"/>
          <w:sz w:val="24"/>
          <w:szCs w:val="24"/>
        </w:rPr>
        <w:t>”</w:t>
      </w:r>
    </w:p>
    <w:p w:rsidR="00F53A06" w:rsidRDefault="00F53A06" w:rsidP="00F53A06">
      <w:pPr>
        <w:spacing w:line="221" w:lineRule="exact"/>
        <w:rPr>
          <w:sz w:val="20"/>
          <w:szCs w:val="20"/>
        </w:rPr>
      </w:pPr>
    </w:p>
    <w:p w:rsidR="00F53A06" w:rsidRDefault="00F53A06" w:rsidP="00F53A06">
      <w:pPr>
        <w:numPr>
          <w:ilvl w:val="0"/>
          <w:numId w:val="22"/>
        </w:numPr>
        <w:tabs>
          <w:tab w:val="left" w:pos="1440"/>
        </w:tabs>
        <w:ind w:left="1440" w:hanging="360"/>
        <w:rPr>
          <w:rFonts w:ascii="Courier New" w:eastAsia="Courier New" w:hAnsi="Courier New" w:cs="Courier New"/>
          <w:sz w:val="24"/>
          <w:szCs w:val="24"/>
        </w:rPr>
      </w:pPr>
      <w:r>
        <w:rPr>
          <w:rFonts w:eastAsia="Times New Roman"/>
          <w:sz w:val="24"/>
          <w:szCs w:val="24"/>
        </w:rPr>
        <w:t xml:space="preserve">Click button </w:t>
      </w:r>
      <w:r w:rsidR="005414CC">
        <w:rPr>
          <w:rFonts w:eastAsia="Times New Roman"/>
          <w:sz w:val="24"/>
          <w:szCs w:val="24"/>
        </w:rPr>
        <w:t>Môn học</w:t>
      </w:r>
    </w:p>
    <w:p w:rsidR="00F53A06" w:rsidRDefault="00F53A06" w:rsidP="00F53A06">
      <w:pPr>
        <w:spacing w:line="21" w:lineRule="exact"/>
        <w:rPr>
          <w:sz w:val="20"/>
          <w:szCs w:val="20"/>
        </w:rPr>
      </w:pPr>
    </w:p>
    <w:p w:rsidR="00F53A06" w:rsidRDefault="00F53A06" w:rsidP="00F53A06">
      <w:pPr>
        <w:numPr>
          <w:ilvl w:val="0"/>
          <w:numId w:val="23"/>
        </w:numPr>
        <w:tabs>
          <w:tab w:val="left" w:pos="1440"/>
        </w:tabs>
        <w:ind w:left="1440" w:hanging="360"/>
        <w:rPr>
          <w:rFonts w:ascii="Courier New" w:eastAsia="Courier New" w:hAnsi="Courier New" w:cs="Courier New"/>
          <w:sz w:val="24"/>
          <w:szCs w:val="24"/>
        </w:rPr>
      </w:pPr>
      <w:r>
        <w:rPr>
          <w:rFonts w:eastAsia="Times New Roman"/>
          <w:sz w:val="24"/>
          <w:szCs w:val="24"/>
        </w:rPr>
        <w:t xml:space="preserve">Ứng dụng chuyển qua </w:t>
      </w:r>
      <w:r w:rsidR="005414CC">
        <w:rPr>
          <w:rFonts w:eastAsia="Times New Roman"/>
          <w:sz w:val="24"/>
          <w:szCs w:val="24"/>
        </w:rPr>
        <w:t>Môn học</w:t>
      </w:r>
    </w:p>
    <w:p w:rsidR="00F53A06" w:rsidRDefault="00F53A06" w:rsidP="00F53A06">
      <w:pPr>
        <w:spacing w:line="241" w:lineRule="exact"/>
        <w:rPr>
          <w:sz w:val="20"/>
          <w:szCs w:val="20"/>
        </w:rPr>
      </w:pPr>
    </w:p>
    <w:p w:rsidR="00F53A06" w:rsidRDefault="00F53A06" w:rsidP="00F53A06">
      <w:pPr>
        <w:ind w:left="720"/>
        <w:rPr>
          <w:sz w:val="20"/>
          <w:szCs w:val="20"/>
        </w:rPr>
      </w:pPr>
      <w:r>
        <w:rPr>
          <w:rFonts w:eastAsia="Times New Roman"/>
          <w:sz w:val="24"/>
          <w:szCs w:val="24"/>
        </w:rPr>
        <w:t>ImageButton “</w:t>
      </w:r>
      <w:r w:rsidR="005414CC">
        <w:rPr>
          <w:rFonts w:eastAsia="Times New Roman"/>
          <w:sz w:val="24"/>
          <w:szCs w:val="24"/>
        </w:rPr>
        <w:t>Phiếu chấm bài</w:t>
      </w:r>
      <w:r>
        <w:rPr>
          <w:rFonts w:eastAsia="Times New Roman"/>
          <w:sz w:val="24"/>
          <w:szCs w:val="24"/>
        </w:rPr>
        <w:t>”</w:t>
      </w:r>
    </w:p>
    <w:p w:rsidR="00F53A06" w:rsidRDefault="00F53A06" w:rsidP="00F53A06">
      <w:pPr>
        <w:spacing w:line="221" w:lineRule="exact"/>
        <w:rPr>
          <w:sz w:val="20"/>
          <w:szCs w:val="20"/>
        </w:rPr>
      </w:pPr>
    </w:p>
    <w:p w:rsidR="00F53A06" w:rsidRDefault="00F53A06" w:rsidP="00F53A06">
      <w:pPr>
        <w:numPr>
          <w:ilvl w:val="0"/>
          <w:numId w:val="24"/>
        </w:numPr>
        <w:tabs>
          <w:tab w:val="left" w:pos="1440"/>
        </w:tabs>
        <w:ind w:left="1440" w:hanging="360"/>
        <w:rPr>
          <w:rFonts w:ascii="Courier New" w:eastAsia="Courier New" w:hAnsi="Courier New" w:cs="Courier New"/>
          <w:sz w:val="24"/>
          <w:szCs w:val="24"/>
        </w:rPr>
      </w:pPr>
      <w:r>
        <w:rPr>
          <w:rFonts w:eastAsia="Times New Roman"/>
          <w:sz w:val="24"/>
          <w:szCs w:val="24"/>
        </w:rPr>
        <w:t xml:space="preserve">Click button </w:t>
      </w:r>
      <w:r w:rsidR="005414CC">
        <w:rPr>
          <w:rFonts w:eastAsia="Times New Roman"/>
          <w:sz w:val="24"/>
          <w:szCs w:val="24"/>
        </w:rPr>
        <w:t>Phiếu chấm bài</w:t>
      </w:r>
    </w:p>
    <w:p w:rsidR="00F53A06" w:rsidRDefault="00F53A06" w:rsidP="00F53A06">
      <w:pPr>
        <w:spacing w:line="22" w:lineRule="exact"/>
        <w:rPr>
          <w:sz w:val="20"/>
          <w:szCs w:val="20"/>
        </w:rPr>
      </w:pPr>
    </w:p>
    <w:p w:rsidR="00F53A06" w:rsidRDefault="00F53A06" w:rsidP="00F53A06">
      <w:pPr>
        <w:numPr>
          <w:ilvl w:val="0"/>
          <w:numId w:val="25"/>
        </w:numPr>
        <w:tabs>
          <w:tab w:val="left" w:pos="1440"/>
        </w:tabs>
        <w:ind w:left="1440" w:hanging="360"/>
        <w:rPr>
          <w:rFonts w:ascii="Courier New" w:eastAsia="Courier New" w:hAnsi="Courier New" w:cs="Courier New"/>
          <w:sz w:val="24"/>
          <w:szCs w:val="24"/>
        </w:rPr>
      </w:pPr>
      <w:r>
        <w:rPr>
          <w:rFonts w:eastAsia="Times New Roman"/>
          <w:sz w:val="24"/>
          <w:szCs w:val="24"/>
        </w:rPr>
        <w:t>Ứng dụng chuyển qua màn hìn</w:t>
      </w:r>
      <w:r w:rsidR="005414CC">
        <w:rPr>
          <w:rFonts w:eastAsia="Times New Roman"/>
          <w:sz w:val="24"/>
          <w:szCs w:val="24"/>
        </w:rPr>
        <w:t>h</w:t>
      </w:r>
      <w:r w:rsidR="005414CC" w:rsidRPr="005414CC">
        <w:rPr>
          <w:rFonts w:eastAsia="Times New Roman"/>
          <w:sz w:val="24"/>
          <w:szCs w:val="24"/>
        </w:rPr>
        <w:t xml:space="preserve"> </w:t>
      </w:r>
      <w:r w:rsidR="005414CC">
        <w:rPr>
          <w:rFonts w:eastAsia="Times New Roman"/>
          <w:sz w:val="24"/>
          <w:szCs w:val="24"/>
        </w:rPr>
        <w:t>Phiếu chấm bài</w:t>
      </w:r>
    </w:p>
    <w:p w:rsidR="00F53A06" w:rsidRDefault="00F53A06" w:rsidP="00F53A06">
      <w:pPr>
        <w:spacing w:line="241" w:lineRule="exact"/>
        <w:rPr>
          <w:sz w:val="20"/>
          <w:szCs w:val="20"/>
        </w:rPr>
      </w:pPr>
    </w:p>
    <w:p w:rsidR="00F53A06" w:rsidRDefault="00F53A06" w:rsidP="00F53A06">
      <w:pPr>
        <w:ind w:left="720"/>
        <w:rPr>
          <w:sz w:val="20"/>
          <w:szCs w:val="20"/>
        </w:rPr>
      </w:pPr>
      <w:r>
        <w:rPr>
          <w:rFonts w:eastAsia="Times New Roman"/>
          <w:sz w:val="24"/>
          <w:szCs w:val="24"/>
        </w:rPr>
        <w:t>ImageButton “</w:t>
      </w:r>
      <w:r w:rsidR="005414CC">
        <w:rPr>
          <w:rFonts w:eastAsia="Times New Roman"/>
          <w:sz w:val="24"/>
          <w:szCs w:val="24"/>
        </w:rPr>
        <w:t>Thống kê</w:t>
      </w:r>
      <w:r>
        <w:rPr>
          <w:rFonts w:eastAsia="Times New Roman"/>
          <w:sz w:val="24"/>
          <w:szCs w:val="24"/>
        </w:rPr>
        <w:t>”</w:t>
      </w:r>
    </w:p>
    <w:p w:rsidR="00F53A06" w:rsidRDefault="00F53A06" w:rsidP="00F53A06">
      <w:pPr>
        <w:spacing w:line="253" w:lineRule="exact"/>
        <w:rPr>
          <w:sz w:val="20"/>
          <w:szCs w:val="20"/>
        </w:rPr>
      </w:pPr>
    </w:p>
    <w:p w:rsidR="005414CC" w:rsidRDefault="005414CC" w:rsidP="00935A9D">
      <w:pPr>
        <w:numPr>
          <w:ilvl w:val="0"/>
          <w:numId w:val="53"/>
        </w:numPr>
        <w:tabs>
          <w:tab w:val="left" w:pos="1440"/>
        </w:tabs>
        <w:ind w:left="1440" w:hanging="360"/>
        <w:rPr>
          <w:rFonts w:ascii="Courier New" w:eastAsia="Courier New" w:hAnsi="Courier New" w:cs="Courier New"/>
          <w:sz w:val="24"/>
          <w:szCs w:val="24"/>
        </w:rPr>
      </w:pPr>
      <w:r>
        <w:rPr>
          <w:rFonts w:eastAsia="Times New Roman"/>
          <w:sz w:val="24"/>
          <w:szCs w:val="24"/>
        </w:rPr>
        <w:t>Click button Thống kê</w:t>
      </w:r>
    </w:p>
    <w:p w:rsidR="005414CC" w:rsidRDefault="005414CC" w:rsidP="005414CC">
      <w:pPr>
        <w:spacing w:line="22" w:lineRule="exact"/>
        <w:rPr>
          <w:sz w:val="20"/>
          <w:szCs w:val="20"/>
        </w:rPr>
      </w:pPr>
    </w:p>
    <w:p w:rsidR="005414CC" w:rsidRDefault="005414CC" w:rsidP="005414CC">
      <w:pPr>
        <w:numPr>
          <w:ilvl w:val="0"/>
          <w:numId w:val="25"/>
        </w:numPr>
        <w:tabs>
          <w:tab w:val="left" w:pos="1440"/>
        </w:tabs>
        <w:ind w:left="1440" w:hanging="360"/>
        <w:rPr>
          <w:rFonts w:ascii="Courier New" w:eastAsia="Courier New" w:hAnsi="Courier New" w:cs="Courier New"/>
          <w:sz w:val="24"/>
          <w:szCs w:val="24"/>
        </w:rPr>
      </w:pPr>
      <w:r>
        <w:rPr>
          <w:rFonts w:eastAsia="Times New Roman"/>
          <w:sz w:val="24"/>
          <w:szCs w:val="24"/>
        </w:rPr>
        <w:t>Ứng dụng chuyển qua màn hình</w:t>
      </w:r>
      <w:r w:rsidRPr="005414CC">
        <w:rPr>
          <w:rFonts w:eastAsia="Times New Roman"/>
          <w:sz w:val="24"/>
          <w:szCs w:val="24"/>
        </w:rPr>
        <w:t xml:space="preserve"> </w:t>
      </w:r>
      <w:r>
        <w:rPr>
          <w:rFonts w:eastAsia="Times New Roman"/>
          <w:sz w:val="24"/>
          <w:szCs w:val="24"/>
        </w:rPr>
        <w:t>Thống kê</w:t>
      </w:r>
    </w:p>
    <w:p w:rsidR="00F53A06" w:rsidRDefault="00F53A06" w:rsidP="00F53A06">
      <w:pPr>
        <w:spacing w:line="243"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54" w:lineRule="exact"/>
        <w:rPr>
          <w:sz w:val="20"/>
          <w:szCs w:val="20"/>
        </w:rPr>
      </w:pPr>
    </w:p>
    <w:p w:rsidR="00F53A06" w:rsidRDefault="00F53A06" w:rsidP="00F53A06">
      <w:pPr>
        <w:sectPr w:rsidR="00F53A06">
          <w:pgSz w:w="12240" w:h="15840"/>
          <w:pgMar w:top="714" w:right="1440" w:bottom="429" w:left="1440" w:header="0" w:footer="0" w:gutter="0"/>
          <w:cols w:space="720" w:equalWidth="0">
            <w:col w:w="9360"/>
          </w:cols>
        </w:sectPr>
      </w:pPr>
    </w:p>
    <w:p w:rsidR="00F53A06" w:rsidRDefault="00F53A06" w:rsidP="00F53A06">
      <w:pPr>
        <w:spacing w:line="273" w:lineRule="exact"/>
        <w:rPr>
          <w:sz w:val="20"/>
          <w:szCs w:val="20"/>
        </w:rPr>
      </w:pPr>
      <w:bookmarkStart w:id="29" w:name="page25"/>
      <w:bookmarkEnd w:id="29"/>
    </w:p>
    <w:p w:rsidR="00F53A06" w:rsidRDefault="00C85332" w:rsidP="00935A9D">
      <w:pPr>
        <w:numPr>
          <w:ilvl w:val="0"/>
          <w:numId w:val="26"/>
        </w:numPr>
        <w:tabs>
          <w:tab w:val="left" w:pos="1080"/>
        </w:tabs>
        <w:ind w:left="1080" w:hanging="360"/>
        <w:rPr>
          <w:rFonts w:eastAsia="Times New Roman"/>
          <w:b/>
          <w:bCs/>
          <w:sz w:val="24"/>
          <w:szCs w:val="24"/>
        </w:rPr>
      </w:pPr>
      <w:r>
        <w:rPr>
          <w:rFonts w:eastAsia="Times New Roman"/>
          <w:b/>
          <w:bCs/>
          <w:sz w:val="24"/>
          <w:szCs w:val="24"/>
        </w:rPr>
        <w:t>Màn hình giáo viên</w:t>
      </w:r>
    </w:p>
    <w:p w:rsidR="00F53A06" w:rsidRDefault="00F53A06" w:rsidP="00F53A06">
      <w:pPr>
        <w:spacing w:line="20" w:lineRule="exact"/>
        <w:rPr>
          <w:rFonts w:eastAsia="Times New Roman"/>
          <w:b/>
          <w:bCs/>
          <w:sz w:val="24"/>
          <w:szCs w:val="24"/>
        </w:rPr>
      </w:pPr>
    </w:p>
    <w:p w:rsidR="00F53A06" w:rsidRDefault="00F53A06" w:rsidP="00F53A06">
      <w:pPr>
        <w:ind w:left="1080"/>
        <w:rPr>
          <w:rFonts w:eastAsia="Times New Roman"/>
          <w:b/>
          <w:bCs/>
          <w:sz w:val="24"/>
          <w:szCs w:val="24"/>
        </w:rPr>
      </w:pPr>
      <w:r>
        <w:rPr>
          <w:rFonts w:ascii="Courier New" w:eastAsia="Courier New" w:hAnsi="Courier New" w:cs="Courier New"/>
          <w:sz w:val="24"/>
          <w:szCs w:val="24"/>
        </w:rPr>
        <w:t xml:space="preserve">o  </w:t>
      </w:r>
      <w:r w:rsidR="005414CC">
        <w:rPr>
          <w:rFonts w:eastAsia="Times New Roman"/>
          <w:b/>
          <w:bCs/>
          <w:sz w:val="24"/>
          <w:szCs w:val="24"/>
        </w:rPr>
        <w:t>Giao diện ngư</w:t>
      </w:r>
      <w:r>
        <w:rPr>
          <w:rFonts w:eastAsia="Times New Roman"/>
          <w:b/>
          <w:bCs/>
          <w:sz w:val="24"/>
          <w:szCs w:val="24"/>
        </w:rPr>
        <w:t>ời dùng</w:t>
      </w:r>
    </w:p>
    <w:p w:rsidR="00F53A06" w:rsidRDefault="00F53A06" w:rsidP="00F53A06">
      <w:pPr>
        <w:spacing w:line="20" w:lineRule="exact"/>
        <w:rPr>
          <w:sz w:val="20"/>
          <w:szCs w:val="20"/>
        </w:rPr>
      </w:pPr>
    </w:p>
    <w:p w:rsidR="00F53A06" w:rsidRDefault="005414CC" w:rsidP="00F53A06">
      <w:pPr>
        <w:spacing w:line="200" w:lineRule="exact"/>
        <w:rPr>
          <w:sz w:val="20"/>
          <w:szCs w:val="20"/>
        </w:rPr>
      </w:pPr>
      <w:r>
        <w:rPr>
          <w:noProof/>
          <w:sz w:val="20"/>
          <w:szCs w:val="20"/>
        </w:rPr>
        <w:drawing>
          <wp:anchor distT="0" distB="0" distL="114300" distR="114300" simplePos="0" relativeHeight="251700736" behindDoc="0" locked="0" layoutInCell="1" allowOverlap="1" wp14:anchorId="7E2A88F9" wp14:editId="40D5A57A">
            <wp:simplePos x="0" y="0"/>
            <wp:positionH relativeFrom="column">
              <wp:posOffset>836295</wp:posOffset>
            </wp:positionH>
            <wp:positionV relativeFrom="paragraph">
              <wp:posOffset>13970</wp:posOffset>
            </wp:positionV>
            <wp:extent cx="4537075" cy="674687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811-024336_QuanLyChamThi.jpg"/>
                    <pic:cNvPicPr/>
                  </pic:nvPicPr>
                  <pic:blipFill>
                    <a:blip r:embed="rId22">
                      <a:extLst>
                        <a:ext uri="{28A0092B-C50C-407E-A947-70E740481C1C}">
                          <a14:useLocalDpi xmlns:a14="http://schemas.microsoft.com/office/drawing/2010/main" val="0"/>
                        </a:ext>
                      </a:extLst>
                    </a:blip>
                    <a:stretch>
                      <a:fillRect/>
                    </a:stretch>
                  </pic:blipFill>
                  <pic:spPr>
                    <a:xfrm>
                      <a:off x="0" y="0"/>
                      <a:ext cx="4537075" cy="6746875"/>
                    </a:xfrm>
                    <a:prstGeom prst="rect">
                      <a:avLst/>
                    </a:prstGeom>
                  </pic:spPr>
                </pic:pic>
              </a:graphicData>
            </a:graphic>
            <wp14:sizeRelH relativeFrom="page">
              <wp14:pctWidth>0</wp14:pctWidth>
            </wp14:sizeRelH>
            <wp14:sizeRelV relativeFrom="page">
              <wp14:pctHeight>0</wp14:pctHeight>
            </wp14:sizeRelV>
          </wp:anchor>
        </w:drawing>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330" w:lineRule="exact"/>
        <w:rPr>
          <w:sz w:val="20"/>
          <w:szCs w:val="20"/>
        </w:rPr>
      </w:pPr>
    </w:p>
    <w:p w:rsidR="00F53A06" w:rsidRDefault="00F53A06" w:rsidP="00F53A06">
      <w:pPr>
        <w:jc w:val="center"/>
        <w:rPr>
          <w:sz w:val="20"/>
          <w:szCs w:val="20"/>
        </w:rPr>
      </w:pPr>
      <w:r>
        <w:rPr>
          <w:rFonts w:eastAsia="Times New Roman"/>
          <w:b/>
          <w:bCs/>
          <w:color w:val="4F81BD"/>
          <w:sz w:val="18"/>
          <w:szCs w:val="18"/>
        </w:rPr>
        <w:t xml:space="preserve">Hình 1 Màn hình </w:t>
      </w:r>
      <w:r w:rsidR="005414CC">
        <w:rPr>
          <w:rFonts w:eastAsia="Times New Roman"/>
          <w:b/>
          <w:bCs/>
          <w:color w:val="4F81BD"/>
          <w:sz w:val="18"/>
          <w:szCs w:val="18"/>
        </w:rPr>
        <w:t>giáo viên</w:t>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372" w:lineRule="exact"/>
        <w:rPr>
          <w:sz w:val="20"/>
          <w:szCs w:val="20"/>
        </w:rPr>
      </w:pPr>
    </w:p>
    <w:p w:rsidR="00C85332" w:rsidRDefault="00C85332" w:rsidP="00F53A06">
      <w:pPr>
        <w:ind w:left="120"/>
        <w:rPr>
          <w:rFonts w:ascii="Calibri" w:eastAsia="Calibri" w:hAnsi="Calibri" w:cs="Calibri"/>
        </w:rPr>
      </w:pPr>
      <w:bookmarkStart w:id="30" w:name="page26"/>
      <w:bookmarkEnd w:id="30"/>
    </w:p>
    <w:p w:rsidR="00C85332" w:rsidRDefault="00C85332" w:rsidP="00F53A06">
      <w:pPr>
        <w:ind w:left="120"/>
        <w:rPr>
          <w:rFonts w:ascii="Calibri" w:eastAsia="Calibri" w:hAnsi="Calibri" w:cs="Calibri"/>
        </w:rPr>
      </w:pPr>
    </w:p>
    <w:p w:rsidR="00C85332" w:rsidRDefault="00C85332" w:rsidP="00F53A06">
      <w:pPr>
        <w:ind w:left="120"/>
        <w:rPr>
          <w:rFonts w:ascii="Calibri" w:eastAsia="Calibri" w:hAnsi="Calibri" w:cs="Calibri"/>
        </w:rPr>
      </w:pPr>
    </w:p>
    <w:p w:rsidR="00F53A06" w:rsidRDefault="00F53A06" w:rsidP="00F53A06">
      <w:pPr>
        <w:ind w:left="120"/>
        <w:rPr>
          <w:sz w:val="20"/>
          <w:szCs w:val="20"/>
        </w:rPr>
      </w:pPr>
    </w:p>
    <w:p w:rsidR="00F53A06" w:rsidRDefault="00F53A06" w:rsidP="00F53A06">
      <w:pPr>
        <w:spacing w:line="253" w:lineRule="exact"/>
        <w:rPr>
          <w:sz w:val="20"/>
          <w:szCs w:val="20"/>
        </w:rPr>
      </w:pPr>
    </w:p>
    <w:p w:rsidR="00F53A06" w:rsidRDefault="00F53A06" w:rsidP="00935A9D">
      <w:pPr>
        <w:numPr>
          <w:ilvl w:val="0"/>
          <w:numId w:val="27"/>
        </w:numPr>
        <w:tabs>
          <w:tab w:val="left" w:pos="1560"/>
        </w:tabs>
        <w:ind w:left="1560" w:hanging="360"/>
        <w:rPr>
          <w:rFonts w:ascii="Courier New" w:eastAsia="Courier New" w:hAnsi="Courier New" w:cs="Courier New"/>
          <w:sz w:val="24"/>
          <w:szCs w:val="24"/>
        </w:rPr>
      </w:pPr>
      <w:r>
        <w:rPr>
          <w:rFonts w:eastAsia="Times New Roman"/>
          <w:b/>
          <w:bCs/>
          <w:sz w:val="24"/>
          <w:szCs w:val="24"/>
        </w:rPr>
        <w:t>Yêu cầu chức năng</w:t>
      </w:r>
    </w:p>
    <w:p w:rsidR="00F53A06" w:rsidRDefault="00F53A06" w:rsidP="00F53A06">
      <w:pPr>
        <w:spacing w:line="22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160"/>
        <w:gridCol w:w="2920"/>
        <w:gridCol w:w="1340"/>
        <w:gridCol w:w="2120"/>
      </w:tblGrid>
      <w:tr w:rsidR="00F53A06" w:rsidTr="00740CDE">
        <w:trPr>
          <w:trHeight w:val="345"/>
        </w:trPr>
        <w:tc>
          <w:tcPr>
            <w:tcW w:w="2160" w:type="dxa"/>
            <w:tcBorders>
              <w:top w:val="single" w:sz="8" w:space="0" w:color="auto"/>
              <w:left w:val="single" w:sz="8" w:space="0" w:color="auto"/>
              <w:bottom w:val="single" w:sz="8" w:space="0" w:color="FFFF00"/>
              <w:right w:val="single" w:sz="8" w:space="0" w:color="auto"/>
            </w:tcBorders>
            <w:shd w:val="clear" w:color="auto" w:fill="FFFF00"/>
            <w:vAlign w:val="bottom"/>
          </w:tcPr>
          <w:p w:rsidR="00F53A06" w:rsidRDefault="00F53A06" w:rsidP="00740CDE">
            <w:pPr>
              <w:ind w:left="720"/>
              <w:rPr>
                <w:sz w:val="20"/>
                <w:szCs w:val="20"/>
              </w:rPr>
            </w:pPr>
            <w:r>
              <w:rPr>
                <w:rFonts w:eastAsia="Times New Roman"/>
                <w:sz w:val="24"/>
                <w:szCs w:val="24"/>
              </w:rPr>
              <w:t>Tiêu đề</w:t>
            </w:r>
          </w:p>
        </w:tc>
        <w:tc>
          <w:tcPr>
            <w:tcW w:w="2920" w:type="dxa"/>
            <w:tcBorders>
              <w:top w:val="single" w:sz="8" w:space="0" w:color="auto"/>
              <w:bottom w:val="single" w:sz="8" w:space="0" w:color="FFFF00"/>
              <w:right w:val="single" w:sz="8" w:space="0" w:color="auto"/>
            </w:tcBorders>
            <w:shd w:val="clear" w:color="auto" w:fill="FFFF00"/>
            <w:vAlign w:val="bottom"/>
          </w:tcPr>
          <w:p w:rsidR="00F53A06" w:rsidRDefault="00F53A06" w:rsidP="00740CDE">
            <w:pPr>
              <w:ind w:left="1160"/>
              <w:rPr>
                <w:sz w:val="20"/>
                <w:szCs w:val="20"/>
              </w:rPr>
            </w:pPr>
            <w:r>
              <w:rPr>
                <w:rFonts w:eastAsia="Times New Roman"/>
                <w:sz w:val="24"/>
                <w:szCs w:val="24"/>
              </w:rPr>
              <w:t>Mô tả</w:t>
            </w:r>
          </w:p>
        </w:tc>
        <w:tc>
          <w:tcPr>
            <w:tcW w:w="1340" w:type="dxa"/>
            <w:tcBorders>
              <w:top w:val="single" w:sz="8" w:space="0" w:color="auto"/>
              <w:bottom w:val="single" w:sz="8" w:space="0" w:color="FFFF00"/>
              <w:right w:val="single" w:sz="8" w:space="0" w:color="auto"/>
            </w:tcBorders>
            <w:shd w:val="clear" w:color="auto" w:fill="FFFF00"/>
            <w:vAlign w:val="bottom"/>
          </w:tcPr>
          <w:p w:rsidR="00F53A06" w:rsidRDefault="00F53A06" w:rsidP="00740CDE">
            <w:pPr>
              <w:ind w:left="220"/>
              <w:rPr>
                <w:sz w:val="20"/>
                <w:szCs w:val="20"/>
              </w:rPr>
            </w:pPr>
            <w:r>
              <w:rPr>
                <w:rFonts w:eastAsia="Times New Roman"/>
                <w:sz w:val="24"/>
                <w:szCs w:val="24"/>
              </w:rPr>
              <w:t>Qui trình</w:t>
            </w:r>
          </w:p>
        </w:tc>
        <w:tc>
          <w:tcPr>
            <w:tcW w:w="2120" w:type="dxa"/>
            <w:tcBorders>
              <w:top w:val="single" w:sz="8" w:space="0" w:color="auto"/>
              <w:bottom w:val="single" w:sz="8" w:space="0" w:color="FFFF00"/>
              <w:right w:val="single" w:sz="8" w:space="0" w:color="auto"/>
            </w:tcBorders>
            <w:shd w:val="clear" w:color="auto" w:fill="FFFF00"/>
            <w:vAlign w:val="bottom"/>
          </w:tcPr>
          <w:p w:rsidR="00F53A06" w:rsidRDefault="00F53A06" w:rsidP="00740CDE">
            <w:pPr>
              <w:ind w:left="680"/>
              <w:rPr>
                <w:sz w:val="20"/>
                <w:szCs w:val="20"/>
              </w:rPr>
            </w:pPr>
            <w:r>
              <w:rPr>
                <w:rFonts w:eastAsia="Times New Roman"/>
                <w:sz w:val="24"/>
                <w:szCs w:val="24"/>
              </w:rPr>
              <w:t>Kết quả</w:t>
            </w:r>
          </w:p>
        </w:tc>
      </w:tr>
      <w:tr w:rsidR="005414CC" w:rsidTr="00740CDE">
        <w:trPr>
          <w:trHeight w:val="260"/>
        </w:trPr>
        <w:tc>
          <w:tcPr>
            <w:tcW w:w="2160" w:type="dxa"/>
            <w:tcBorders>
              <w:top w:val="single" w:sz="8" w:space="0" w:color="auto"/>
              <w:left w:val="single" w:sz="8" w:space="0" w:color="auto"/>
              <w:right w:val="single" w:sz="8" w:space="0" w:color="auto"/>
            </w:tcBorders>
            <w:vAlign w:val="bottom"/>
          </w:tcPr>
          <w:p w:rsidR="005414CC" w:rsidRDefault="005414CC" w:rsidP="00740CDE">
            <w:pPr>
              <w:spacing w:line="260" w:lineRule="exact"/>
              <w:ind w:left="120"/>
              <w:rPr>
                <w:sz w:val="20"/>
                <w:szCs w:val="20"/>
              </w:rPr>
            </w:pPr>
            <w:r>
              <w:rPr>
                <w:rFonts w:eastAsia="Times New Roman"/>
                <w:sz w:val="24"/>
                <w:szCs w:val="24"/>
              </w:rPr>
              <w:t>Màn hình giáo viên</w:t>
            </w:r>
          </w:p>
        </w:tc>
        <w:tc>
          <w:tcPr>
            <w:tcW w:w="2920" w:type="dxa"/>
            <w:tcBorders>
              <w:top w:val="single" w:sz="8" w:space="0" w:color="auto"/>
              <w:right w:val="single" w:sz="8" w:space="0" w:color="auto"/>
            </w:tcBorders>
            <w:vAlign w:val="bottom"/>
          </w:tcPr>
          <w:p w:rsidR="005414CC" w:rsidRDefault="005414CC" w:rsidP="00740CDE">
            <w:pPr>
              <w:spacing w:line="260" w:lineRule="exact"/>
              <w:ind w:left="100"/>
              <w:rPr>
                <w:sz w:val="20"/>
                <w:szCs w:val="20"/>
              </w:rPr>
            </w:pPr>
            <w:r>
              <w:rPr>
                <w:rFonts w:eastAsia="Times New Roman"/>
                <w:sz w:val="24"/>
                <w:szCs w:val="24"/>
              </w:rPr>
              <w:t>Màn hình chính có:</w:t>
            </w:r>
          </w:p>
        </w:tc>
        <w:tc>
          <w:tcPr>
            <w:tcW w:w="1340" w:type="dxa"/>
            <w:tcBorders>
              <w:top w:val="single" w:sz="8" w:space="0" w:color="auto"/>
              <w:right w:val="single" w:sz="8" w:space="0" w:color="auto"/>
            </w:tcBorders>
            <w:vAlign w:val="bottom"/>
          </w:tcPr>
          <w:p w:rsidR="005414CC" w:rsidRDefault="005414CC" w:rsidP="00740CDE">
            <w:pPr>
              <w:spacing w:line="260" w:lineRule="exact"/>
              <w:ind w:left="100"/>
              <w:rPr>
                <w:sz w:val="20"/>
                <w:szCs w:val="20"/>
              </w:rPr>
            </w:pPr>
            <w:r>
              <w:rPr>
                <w:rFonts w:eastAsia="Times New Roman"/>
                <w:sz w:val="24"/>
                <w:szCs w:val="24"/>
              </w:rPr>
              <w:t>N/A</w:t>
            </w:r>
          </w:p>
        </w:tc>
        <w:tc>
          <w:tcPr>
            <w:tcW w:w="2120" w:type="dxa"/>
            <w:tcBorders>
              <w:top w:val="single" w:sz="8" w:space="0" w:color="auto"/>
              <w:right w:val="single" w:sz="8" w:space="0" w:color="auto"/>
            </w:tcBorders>
            <w:vAlign w:val="bottom"/>
          </w:tcPr>
          <w:p w:rsidR="005414CC" w:rsidRDefault="005414CC" w:rsidP="00740CDE">
            <w:pPr>
              <w:spacing w:line="260" w:lineRule="exact"/>
              <w:ind w:left="100"/>
              <w:rPr>
                <w:sz w:val="20"/>
                <w:szCs w:val="20"/>
              </w:rPr>
            </w:pPr>
            <w:r>
              <w:rPr>
                <w:rFonts w:eastAsia="Times New Roman"/>
                <w:sz w:val="24"/>
                <w:szCs w:val="24"/>
              </w:rPr>
              <w:t>N/A</w:t>
            </w:r>
          </w:p>
        </w:tc>
      </w:tr>
      <w:tr w:rsidR="005414CC" w:rsidTr="00740CDE">
        <w:trPr>
          <w:trHeight w:val="276"/>
        </w:trPr>
        <w:tc>
          <w:tcPr>
            <w:tcW w:w="2160" w:type="dxa"/>
            <w:tcBorders>
              <w:left w:val="single" w:sz="8" w:space="0" w:color="auto"/>
              <w:right w:val="single" w:sz="8" w:space="0" w:color="auto"/>
            </w:tcBorders>
            <w:vAlign w:val="bottom"/>
          </w:tcPr>
          <w:p w:rsidR="005414CC" w:rsidRDefault="005414CC" w:rsidP="00740CDE">
            <w:pPr>
              <w:rPr>
                <w:sz w:val="20"/>
                <w:szCs w:val="20"/>
              </w:rPr>
            </w:pPr>
          </w:p>
        </w:tc>
        <w:tc>
          <w:tcPr>
            <w:tcW w:w="2920" w:type="dxa"/>
            <w:tcBorders>
              <w:right w:val="single" w:sz="8" w:space="0" w:color="auto"/>
            </w:tcBorders>
            <w:vAlign w:val="bottom"/>
          </w:tcPr>
          <w:p w:rsidR="005414CC" w:rsidRDefault="005414CC" w:rsidP="00740CDE">
            <w:pPr>
              <w:ind w:left="100"/>
              <w:rPr>
                <w:sz w:val="20"/>
                <w:szCs w:val="20"/>
              </w:rPr>
            </w:pPr>
            <w:r>
              <w:rPr>
                <w:rFonts w:eastAsia="Times New Roman"/>
                <w:sz w:val="24"/>
                <w:szCs w:val="24"/>
              </w:rPr>
              <w:t>1 TextBox</w:t>
            </w:r>
          </w:p>
        </w:tc>
        <w:tc>
          <w:tcPr>
            <w:tcW w:w="1340" w:type="dxa"/>
            <w:tcBorders>
              <w:right w:val="single" w:sz="8" w:space="0" w:color="auto"/>
            </w:tcBorders>
            <w:vAlign w:val="bottom"/>
          </w:tcPr>
          <w:p w:rsidR="005414CC" w:rsidRDefault="005414CC" w:rsidP="00740CDE">
            <w:pPr>
              <w:rPr>
                <w:sz w:val="24"/>
                <w:szCs w:val="24"/>
              </w:rPr>
            </w:pPr>
          </w:p>
        </w:tc>
        <w:tc>
          <w:tcPr>
            <w:tcW w:w="2120" w:type="dxa"/>
            <w:tcBorders>
              <w:right w:val="single" w:sz="8" w:space="0" w:color="auto"/>
            </w:tcBorders>
            <w:vAlign w:val="bottom"/>
          </w:tcPr>
          <w:p w:rsidR="005414CC" w:rsidRDefault="005414CC" w:rsidP="00740CDE">
            <w:pPr>
              <w:rPr>
                <w:sz w:val="24"/>
                <w:szCs w:val="24"/>
              </w:rPr>
            </w:pPr>
          </w:p>
        </w:tc>
      </w:tr>
      <w:tr w:rsidR="005414CC" w:rsidTr="00740CDE">
        <w:trPr>
          <w:trHeight w:val="276"/>
        </w:trPr>
        <w:tc>
          <w:tcPr>
            <w:tcW w:w="2160" w:type="dxa"/>
            <w:tcBorders>
              <w:left w:val="single" w:sz="8" w:space="0" w:color="auto"/>
              <w:right w:val="single" w:sz="8" w:space="0" w:color="auto"/>
            </w:tcBorders>
            <w:vAlign w:val="bottom"/>
          </w:tcPr>
          <w:p w:rsidR="005414CC" w:rsidRDefault="005414CC" w:rsidP="00740CDE">
            <w:pPr>
              <w:rPr>
                <w:sz w:val="24"/>
                <w:szCs w:val="24"/>
              </w:rPr>
            </w:pPr>
          </w:p>
        </w:tc>
        <w:tc>
          <w:tcPr>
            <w:tcW w:w="2920" w:type="dxa"/>
            <w:tcBorders>
              <w:right w:val="single" w:sz="8" w:space="0" w:color="auto"/>
            </w:tcBorders>
            <w:vAlign w:val="bottom"/>
          </w:tcPr>
          <w:p w:rsidR="005414CC" w:rsidRDefault="005414CC" w:rsidP="00740CDE">
            <w:pPr>
              <w:ind w:left="100"/>
              <w:rPr>
                <w:rFonts w:eastAsia="Times New Roman"/>
                <w:sz w:val="24"/>
                <w:szCs w:val="24"/>
              </w:rPr>
            </w:pPr>
            <w:r>
              <w:rPr>
                <w:rFonts w:eastAsia="Times New Roman"/>
                <w:sz w:val="24"/>
                <w:szCs w:val="24"/>
              </w:rPr>
              <w:t>1 imageview</w:t>
            </w:r>
          </w:p>
          <w:p w:rsidR="005414CC" w:rsidRDefault="005414CC" w:rsidP="00740CDE">
            <w:pPr>
              <w:ind w:left="100"/>
              <w:rPr>
                <w:sz w:val="20"/>
                <w:szCs w:val="20"/>
              </w:rPr>
            </w:pPr>
            <w:r>
              <w:rPr>
                <w:rFonts w:eastAsia="Times New Roman"/>
                <w:sz w:val="24"/>
                <w:szCs w:val="24"/>
              </w:rPr>
              <w:t>1 listview</w:t>
            </w:r>
          </w:p>
        </w:tc>
        <w:tc>
          <w:tcPr>
            <w:tcW w:w="1340" w:type="dxa"/>
            <w:tcBorders>
              <w:right w:val="single" w:sz="8" w:space="0" w:color="auto"/>
            </w:tcBorders>
            <w:vAlign w:val="bottom"/>
          </w:tcPr>
          <w:p w:rsidR="005414CC" w:rsidRDefault="005414CC" w:rsidP="00740CDE">
            <w:pPr>
              <w:rPr>
                <w:sz w:val="24"/>
                <w:szCs w:val="24"/>
              </w:rPr>
            </w:pPr>
          </w:p>
        </w:tc>
        <w:tc>
          <w:tcPr>
            <w:tcW w:w="2120" w:type="dxa"/>
            <w:tcBorders>
              <w:right w:val="single" w:sz="8" w:space="0" w:color="auto"/>
            </w:tcBorders>
            <w:vAlign w:val="bottom"/>
          </w:tcPr>
          <w:p w:rsidR="005414CC" w:rsidRDefault="005414CC" w:rsidP="00740CDE">
            <w:pPr>
              <w:rPr>
                <w:sz w:val="24"/>
                <w:szCs w:val="24"/>
              </w:rPr>
            </w:pPr>
          </w:p>
        </w:tc>
      </w:tr>
      <w:tr w:rsidR="005414CC" w:rsidTr="00740CDE">
        <w:trPr>
          <w:trHeight w:val="276"/>
        </w:trPr>
        <w:tc>
          <w:tcPr>
            <w:tcW w:w="2160" w:type="dxa"/>
            <w:tcBorders>
              <w:left w:val="single" w:sz="8" w:space="0" w:color="auto"/>
              <w:right w:val="single" w:sz="8" w:space="0" w:color="auto"/>
            </w:tcBorders>
            <w:vAlign w:val="bottom"/>
          </w:tcPr>
          <w:p w:rsidR="005414CC" w:rsidRDefault="005414CC" w:rsidP="00740CDE">
            <w:pPr>
              <w:rPr>
                <w:sz w:val="24"/>
                <w:szCs w:val="24"/>
              </w:rPr>
            </w:pPr>
          </w:p>
        </w:tc>
        <w:tc>
          <w:tcPr>
            <w:tcW w:w="2920" w:type="dxa"/>
            <w:tcBorders>
              <w:right w:val="single" w:sz="8" w:space="0" w:color="auto"/>
            </w:tcBorders>
            <w:vAlign w:val="bottom"/>
          </w:tcPr>
          <w:p w:rsidR="005414CC" w:rsidRDefault="005414CC" w:rsidP="00740CDE">
            <w:pPr>
              <w:ind w:left="100"/>
              <w:rPr>
                <w:sz w:val="20"/>
                <w:szCs w:val="20"/>
              </w:rPr>
            </w:pPr>
            <w:r>
              <w:rPr>
                <w:rFonts w:eastAsia="Times New Roman"/>
                <w:sz w:val="24"/>
                <w:szCs w:val="24"/>
              </w:rPr>
              <w:t>2 button</w:t>
            </w:r>
          </w:p>
        </w:tc>
        <w:tc>
          <w:tcPr>
            <w:tcW w:w="1340" w:type="dxa"/>
            <w:tcBorders>
              <w:right w:val="single" w:sz="8" w:space="0" w:color="auto"/>
            </w:tcBorders>
            <w:vAlign w:val="bottom"/>
          </w:tcPr>
          <w:p w:rsidR="005414CC" w:rsidRDefault="005414CC" w:rsidP="00740CDE">
            <w:pPr>
              <w:rPr>
                <w:sz w:val="24"/>
                <w:szCs w:val="24"/>
              </w:rPr>
            </w:pPr>
          </w:p>
        </w:tc>
        <w:tc>
          <w:tcPr>
            <w:tcW w:w="2120" w:type="dxa"/>
            <w:tcBorders>
              <w:right w:val="single" w:sz="8" w:space="0" w:color="auto"/>
            </w:tcBorders>
            <w:vAlign w:val="bottom"/>
          </w:tcPr>
          <w:p w:rsidR="005414CC" w:rsidRDefault="005414CC" w:rsidP="00740CDE">
            <w:pPr>
              <w:rPr>
                <w:sz w:val="24"/>
                <w:szCs w:val="24"/>
              </w:rPr>
            </w:pPr>
          </w:p>
        </w:tc>
      </w:tr>
      <w:tr w:rsidR="005414CC" w:rsidTr="00740CDE">
        <w:trPr>
          <w:trHeight w:val="281"/>
        </w:trPr>
        <w:tc>
          <w:tcPr>
            <w:tcW w:w="2160" w:type="dxa"/>
            <w:tcBorders>
              <w:left w:val="single" w:sz="8" w:space="0" w:color="auto"/>
              <w:bottom w:val="single" w:sz="8" w:space="0" w:color="auto"/>
              <w:right w:val="single" w:sz="8" w:space="0" w:color="auto"/>
            </w:tcBorders>
            <w:vAlign w:val="bottom"/>
          </w:tcPr>
          <w:p w:rsidR="005414CC" w:rsidRDefault="005414CC" w:rsidP="00740CDE">
            <w:pPr>
              <w:rPr>
                <w:sz w:val="24"/>
                <w:szCs w:val="24"/>
              </w:rPr>
            </w:pPr>
          </w:p>
        </w:tc>
        <w:tc>
          <w:tcPr>
            <w:tcW w:w="2920" w:type="dxa"/>
            <w:tcBorders>
              <w:bottom w:val="single" w:sz="8" w:space="0" w:color="auto"/>
              <w:right w:val="single" w:sz="8" w:space="0" w:color="auto"/>
            </w:tcBorders>
            <w:vAlign w:val="bottom"/>
          </w:tcPr>
          <w:p w:rsidR="005414CC" w:rsidRDefault="005414CC" w:rsidP="00740CDE">
            <w:pPr>
              <w:rPr>
                <w:sz w:val="24"/>
                <w:szCs w:val="24"/>
              </w:rPr>
            </w:pPr>
          </w:p>
        </w:tc>
        <w:tc>
          <w:tcPr>
            <w:tcW w:w="1340" w:type="dxa"/>
            <w:tcBorders>
              <w:bottom w:val="single" w:sz="8" w:space="0" w:color="auto"/>
              <w:right w:val="single" w:sz="8" w:space="0" w:color="auto"/>
            </w:tcBorders>
            <w:vAlign w:val="bottom"/>
          </w:tcPr>
          <w:p w:rsidR="005414CC" w:rsidRDefault="005414CC" w:rsidP="00740CDE">
            <w:pPr>
              <w:rPr>
                <w:sz w:val="24"/>
                <w:szCs w:val="24"/>
              </w:rPr>
            </w:pPr>
          </w:p>
        </w:tc>
        <w:tc>
          <w:tcPr>
            <w:tcW w:w="2120" w:type="dxa"/>
            <w:tcBorders>
              <w:bottom w:val="single" w:sz="8" w:space="0" w:color="auto"/>
              <w:right w:val="single" w:sz="8" w:space="0" w:color="auto"/>
            </w:tcBorders>
            <w:vAlign w:val="bottom"/>
          </w:tcPr>
          <w:p w:rsidR="005414CC" w:rsidRDefault="005414CC" w:rsidP="00740CDE">
            <w:pPr>
              <w:rPr>
                <w:sz w:val="24"/>
                <w:szCs w:val="24"/>
              </w:rPr>
            </w:pPr>
          </w:p>
        </w:tc>
      </w:tr>
      <w:tr w:rsidR="005414CC" w:rsidTr="00740CDE">
        <w:trPr>
          <w:trHeight w:val="262"/>
        </w:trPr>
        <w:tc>
          <w:tcPr>
            <w:tcW w:w="2160" w:type="dxa"/>
            <w:tcBorders>
              <w:left w:val="single" w:sz="8" w:space="0" w:color="auto"/>
              <w:right w:val="single" w:sz="8" w:space="0" w:color="auto"/>
            </w:tcBorders>
            <w:vAlign w:val="bottom"/>
          </w:tcPr>
          <w:p w:rsidR="005414CC" w:rsidRDefault="005414CC" w:rsidP="00740CDE">
            <w:pPr>
              <w:spacing w:line="262" w:lineRule="exact"/>
              <w:ind w:left="120"/>
              <w:rPr>
                <w:sz w:val="20"/>
                <w:szCs w:val="20"/>
              </w:rPr>
            </w:pPr>
            <w:r>
              <w:rPr>
                <w:rFonts w:eastAsia="Times New Roman"/>
                <w:sz w:val="24"/>
                <w:szCs w:val="24"/>
              </w:rPr>
              <w:t>TextBox “Tìm kiếm</w:t>
            </w:r>
          </w:p>
        </w:tc>
        <w:tc>
          <w:tcPr>
            <w:tcW w:w="2920" w:type="dxa"/>
            <w:tcBorders>
              <w:right w:val="single" w:sz="8" w:space="0" w:color="auto"/>
            </w:tcBorders>
            <w:vAlign w:val="bottom"/>
          </w:tcPr>
          <w:p w:rsidR="005414CC" w:rsidRDefault="005414CC" w:rsidP="00740CDE">
            <w:pPr>
              <w:spacing w:line="262" w:lineRule="exact"/>
              <w:ind w:left="100"/>
              <w:rPr>
                <w:sz w:val="20"/>
                <w:szCs w:val="20"/>
              </w:rPr>
            </w:pPr>
            <w:r>
              <w:rPr>
                <w:rFonts w:eastAsia="Times New Roman"/>
                <w:sz w:val="24"/>
                <w:szCs w:val="24"/>
              </w:rPr>
              <w:t xml:space="preserve">Tìm kiếm thông tin giáo </w:t>
            </w:r>
          </w:p>
        </w:tc>
        <w:tc>
          <w:tcPr>
            <w:tcW w:w="1340" w:type="dxa"/>
            <w:tcBorders>
              <w:right w:val="single" w:sz="8" w:space="0" w:color="auto"/>
            </w:tcBorders>
            <w:vAlign w:val="bottom"/>
          </w:tcPr>
          <w:p w:rsidR="005414CC" w:rsidRDefault="005414CC" w:rsidP="00740CDE">
            <w:pPr>
              <w:spacing w:line="262"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5414CC" w:rsidRDefault="005414CC" w:rsidP="00740CDE">
            <w:pPr>
              <w:spacing w:line="262" w:lineRule="exact"/>
              <w:ind w:left="100"/>
              <w:rPr>
                <w:sz w:val="20"/>
                <w:szCs w:val="20"/>
              </w:rPr>
            </w:pPr>
            <w:r>
              <w:rPr>
                <w:rFonts w:eastAsia="Times New Roman"/>
                <w:sz w:val="24"/>
                <w:szCs w:val="24"/>
              </w:rPr>
              <w:t>Tìm kiếm thông tin giáo viên</w:t>
            </w:r>
          </w:p>
        </w:tc>
      </w:tr>
      <w:tr w:rsidR="005414CC" w:rsidTr="00740CDE">
        <w:trPr>
          <w:trHeight w:val="276"/>
        </w:trPr>
        <w:tc>
          <w:tcPr>
            <w:tcW w:w="2160" w:type="dxa"/>
            <w:tcBorders>
              <w:left w:val="single" w:sz="8" w:space="0" w:color="auto"/>
              <w:right w:val="single" w:sz="8" w:space="0" w:color="auto"/>
            </w:tcBorders>
            <w:vAlign w:val="bottom"/>
          </w:tcPr>
          <w:p w:rsidR="005414CC" w:rsidRDefault="005414CC" w:rsidP="00740CDE">
            <w:pPr>
              <w:ind w:left="120"/>
              <w:rPr>
                <w:sz w:val="20"/>
                <w:szCs w:val="20"/>
              </w:rPr>
            </w:pPr>
            <w:r>
              <w:rPr>
                <w:rFonts w:eastAsia="Times New Roman"/>
                <w:sz w:val="24"/>
                <w:szCs w:val="24"/>
              </w:rPr>
              <w:t>”</w:t>
            </w:r>
          </w:p>
        </w:tc>
        <w:tc>
          <w:tcPr>
            <w:tcW w:w="2920" w:type="dxa"/>
            <w:tcBorders>
              <w:right w:val="single" w:sz="8" w:space="0" w:color="auto"/>
            </w:tcBorders>
            <w:vAlign w:val="bottom"/>
          </w:tcPr>
          <w:p w:rsidR="005414CC" w:rsidRDefault="005414CC" w:rsidP="00740CDE">
            <w:pPr>
              <w:ind w:left="100"/>
              <w:rPr>
                <w:sz w:val="20"/>
                <w:szCs w:val="20"/>
              </w:rPr>
            </w:pPr>
            <w:r>
              <w:rPr>
                <w:rFonts w:eastAsia="Times New Roman"/>
                <w:sz w:val="24"/>
                <w:szCs w:val="24"/>
              </w:rPr>
              <w:t>viên</w:t>
            </w:r>
          </w:p>
        </w:tc>
        <w:tc>
          <w:tcPr>
            <w:tcW w:w="1340" w:type="dxa"/>
            <w:tcBorders>
              <w:right w:val="single" w:sz="8" w:space="0" w:color="auto"/>
            </w:tcBorders>
            <w:vAlign w:val="bottom"/>
          </w:tcPr>
          <w:p w:rsidR="005414CC" w:rsidRDefault="005414CC" w:rsidP="00740CDE">
            <w:pPr>
              <w:rPr>
                <w:sz w:val="24"/>
                <w:szCs w:val="24"/>
              </w:rPr>
            </w:pPr>
          </w:p>
        </w:tc>
        <w:tc>
          <w:tcPr>
            <w:tcW w:w="2120" w:type="dxa"/>
            <w:tcBorders>
              <w:right w:val="single" w:sz="8" w:space="0" w:color="auto"/>
            </w:tcBorders>
            <w:vAlign w:val="bottom"/>
          </w:tcPr>
          <w:p w:rsidR="005414CC" w:rsidRDefault="005414CC" w:rsidP="00740CDE">
            <w:pPr>
              <w:rPr>
                <w:sz w:val="20"/>
                <w:szCs w:val="20"/>
              </w:rPr>
            </w:pPr>
          </w:p>
        </w:tc>
      </w:tr>
      <w:tr w:rsidR="005414CC" w:rsidTr="00740CDE">
        <w:trPr>
          <w:trHeight w:val="276"/>
        </w:trPr>
        <w:tc>
          <w:tcPr>
            <w:tcW w:w="2160" w:type="dxa"/>
            <w:tcBorders>
              <w:left w:val="single" w:sz="8" w:space="0" w:color="auto"/>
              <w:right w:val="single" w:sz="8" w:space="0" w:color="auto"/>
            </w:tcBorders>
            <w:vAlign w:val="bottom"/>
          </w:tcPr>
          <w:p w:rsidR="005414CC" w:rsidRDefault="005414CC" w:rsidP="00740CDE">
            <w:pPr>
              <w:rPr>
                <w:sz w:val="24"/>
                <w:szCs w:val="24"/>
              </w:rPr>
            </w:pPr>
          </w:p>
        </w:tc>
        <w:tc>
          <w:tcPr>
            <w:tcW w:w="2920" w:type="dxa"/>
            <w:tcBorders>
              <w:right w:val="single" w:sz="8" w:space="0" w:color="auto"/>
            </w:tcBorders>
            <w:vAlign w:val="bottom"/>
          </w:tcPr>
          <w:p w:rsidR="005414CC" w:rsidRDefault="005414CC" w:rsidP="00740CDE">
            <w:pPr>
              <w:rPr>
                <w:sz w:val="24"/>
                <w:szCs w:val="24"/>
              </w:rPr>
            </w:pPr>
          </w:p>
        </w:tc>
        <w:tc>
          <w:tcPr>
            <w:tcW w:w="1340" w:type="dxa"/>
            <w:tcBorders>
              <w:right w:val="single" w:sz="8" w:space="0" w:color="auto"/>
            </w:tcBorders>
            <w:vAlign w:val="bottom"/>
          </w:tcPr>
          <w:p w:rsidR="005414CC" w:rsidRDefault="005414CC" w:rsidP="00740CDE">
            <w:pPr>
              <w:rPr>
                <w:sz w:val="24"/>
                <w:szCs w:val="24"/>
              </w:rPr>
            </w:pPr>
          </w:p>
        </w:tc>
        <w:tc>
          <w:tcPr>
            <w:tcW w:w="2120" w:type="dxa"/>
            <w:tcBorders>
              <w:right w:val="single" w:sz="8" w:space="0" w:color="auto"/>
            </w:tcBorders>
            <w:vAlign w:val="bottom"/>
          </w:tcPr>
          <w:p w:rsidR="005414CC" w:rsidRDefault="005414CC" w:rsidP="00740CDE">
            <w:pPr>
              <w:spacing w:line="262" w:lineRule="exact"/>
              <w:rPr>
                <w:sz w:val="20"/>
                <w:szCs w:val="20"/>
              </w:rPr>
            </w:pPr>
          </w:p>
        </w:tc>
      </w:tr>
      <w:tr w:rsidR="005414CC" w:rsidTr="00740CDE">
        <w:trPr>
          <w:trHeight w:val="149"/>
        </w:trPr>
        <w:tc>
          <w:tcPr>
            <w:tcW w:w="2160" w:type="dxa"/>
            <w:tcBorders>
              <w:left w:val="single" w:sz="8" w:space="0" w:color="auto"/>
              <w:bottom w:val="single" w:sz="8" w:space="0" w:color="auto"/>
              <w:right w:val="single" w:sz="8" w:space="0" w:color="auto"/>
            </w:tcBorders>
            <w:vAlign w:val="bottom"/>
          </w:tcPr>
          <w:p w:rsidR="005414CC" w:rsidRDefault="005414CC" w:rsidP="00740CDE">
            <w:pPr>
              <w:rPr>
                <w:sz w:val="12"/>
                <w:szCs w:val="12"/>
              </w:rPr>
            </w:pPr>
          </w:p>
        </w:tc>
        <w:tc>
          <w:tcPr>
            <w:tcW w:w="2920" w:type="dxa"/>
            <w:tcBorders>
              <w:bottom w:val="single" w:sz="8" w:space="0" w:color="auto"/>
              <w:right w:val="single" w:sz="8" w:space="0" w:color="auto"/>
            </w:tcBorders>
            <w:vAlign w:val="bottom"/>
          </w:tcPr>
          <w:p w:rsidR="005414CC" w:rsidRDefault="005414CC" w:rsidP="00740CDE">
            <w:pPr>
              <w:rPr>
                <w:sz w:val="12"/>
                <w:szCs w:val="12"/>
              </w:rPr>
            </w:pPr>
          </w:p>
        </w:tc>
        <w:tc>
          <w:tcPr>
            <w:tcW w:w="1340" w:type="dxa"/>
            <w:tcBorders>
              <w:bottom w:val="single" w:sz="8" w:space="0" w:color="auto"/>
              <w:right w:val="single" w:sz="8" w:space="0" w:color="auto"/>
            </w:tcBorders>
            <w:vAlign w:val="bottom"/>
          </w:tcPr>
          <w:p w:rsidR="005414CC" w:rsidRDefault="005414CC" w:rsidP="00740CDE">
            <w:pPr>
              <w:rPr>
                <w:sz w:val="12"/>
                <w:szCs w:val="12"/>
              </w:rPr>
            </w:pPr>
          </w:p>
        </w:tc>
        <w:tc>
          <w:tcPr>
            <w:tcW w:w="2120" w:type="dxa"/>
            <w:tcBorders>
              <w:bottom w:val="single" w:sz="8" w:space="0" w:color="auto"/>
              <w:right w:val="single" w:sz="8" w:space="0" w:color="auto"/>
            </w:tcBorders>
            <w:vAlign w:val="bottom"/>
          </w:tcPr>
          <w:p w:rsidR="005414CC" w:rsidRDefault="005414CC" w:rsidP="00740CDE">
            <w:pPr>
              <w:rPr>
                <w:sz w:val="12"/>
                <w:szCs w:val="12"/>
              </w:rPr>
            </w:pPr>
          </w:p>
        </w:tc>
      </w:tr>
      <w:tr w:rsidR="005414CC" w:rsidTr="00740CDE">
        <w:trPr>
          <w:trHeight w:val="260"/>
        </w:trPr>
        <w:tc>
          <w:tcPr>
            <w:tcW w:w="2160" w:type="dxa"/>
            <w:tcBorders>
              <w:left w:val="single" w:sz="8" w:space="0" w:color="auto"/>
              <w:right w:val="single" w:sz="8" w:space="0" w:color="auto"/>
            </w:tcBorders>
            <w:vAlign w:val="bottom"/>
          </w:tcPr>
          <w:p w:rsidR="005414CC" w:rsidRDefault="005414CC" w:rsidP="00740CDE">
            <w:pPr>
              <w:spacing w:line="260" w:lineRule="exact"/>
              <w:ind w:left="120"/>
              <w:rPr>
                <w:sz w:val="20"/>
                <w:szCs w:val="20"/>
              </w:rPr>
            </w:pPr>
            <w:r>
              <w:rPr>
                <w:rFonts w:eastAsia="Times New Roman"/>
                <w:sz w:val="24"/>
                <w:szCs w:val="24"/>
              </w:rPr>
              <w:t>Button “Thêm”</w:t>
            </w:r>
          </w:p>
        </w:tc>
        <w:tc>
          <w:tcPr>
            <w:tcW w:w="2920" w:type="dxa"/>
            <w:tcBorders>
              <w:right w:val="single" w:sz="8" w:space="0" w:color="auto"/>
            </w:tcBorders>
            <w:vAlign w:val="bottom"/>
          </w:tcPr>
          <w:p w:rsidR="005414CC" w:rsidRDefault="005414CC" w:rsidP="00740CDE">
            <w:pPr>
              <w:spacing w:line="260" w:lineRule="exact"/>
              <w:ind w:left="100"/>
              <w:rPr>
                <w:sz w:val="20"/>
                <w:szCs w:val="20"/>
              </w:rPr>
            </w:pPr>
            <w:r>
              <w:rPr>
                <w:rFonts w:eastAsia="Times New Roman"/>
                <w:sz w:val="24"/>
                <w:szCs w:val="24"/>
              </w:rPr>
              <w:t>Chuyển sang giao diện”</w:t>
            </w:r>
          </w:p>
        </w:tc>
        <w:tc>
          <w:tcPr>
            <w:tcW w:w="1340" w:type="dxa"/>
            <w:tcBorders>
              <w:right w:val="single" w:sz="8" w:space="0" w:color="auto"/>
            </w:tcBorders>
            <w:vAlign w:val="bottom"/>
          </w:tcPr>
          <w:p w:rsidR="005414CC" w:rsidRDefault="005414CC" w:rsidP="00740CDE">
            <w:pPr>
              <w:spacing w:line="260"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5414CC" w:rsidRDefault="005414CC" w:rsidP="00740CDE">
            <w:pPr>
              <w:spacing w:line="260" w:lineRule="exact"/>
              <w:ind w:left="100"/>
              <w:rPr>
                <w:sz w:val="20"/>
                <w:szCs w:val="20"/>
              </w:rPr>
            </w:pPr>
            <w:r>
              <w:rPr>
                <w:rFonts w:eastAsia="Times New Roman"/>
                <w:sz w:val="24"/>
                <w:szCs w:val="24"/>
              </w:rPr>
              <w:t>Chuyển sang giao diện”</w:t>
            </w:r>
          </w:p>
        </w:tc>
      </w:tr>
      <w:tr w:rsidR="005414CC" w:rsidTr="00740CDE">
        <w:trPr>
          <w:trHeight w:val="276"/>
        </w:trPr>
        <w:tc>
          <w:tcPr>
            <w:tcW w:w="2160" w:type="dxa"/>
            <w:tcBorders>
              <w:left w:val="single" w:sz="8" w:space="0" w:color="auto"/>
              <w:right w:val="single" w:sz="8" w:space="0" w:color="auto"/>
            </w:tcBorders>
            <w:vAlign w:val="bottom"/>
          </w:tcPr>
          <w:p w:rsidR="005414CC" w:rsidRDefault="005414CC" w:rsidP="00740CDE">
            <w:pPr>
              <w:rPr>
                <w:sz w:val="24"/>
                <w:szCs w:val="24"/>
              </w:rPr>
            </w:pPr>
          </w:p>
        </w:tc>
        <w:tc>
          <w:tcPr>
            <w:tcW w:w="2920" w:type="dxa"/>
            <w:tcBorders>
              <w:right w:val="single" w:sz="8" w:space="0" w:color="auto"/>
            </w:tcBorders>
            <w:vAlign w:val="bottom"/>
          </w:tcPr>
          <w:p w:rsidR="005414CC" w:rsidRDefault="005414CC" w:rsidP="00740CDE">
            <w:pPr>
              <w:rPr>
                <w:sz w:val="20"/>
                <w:szCs w:val="20"/>
              </w:rPr>
            </w:pPr>
            <w:r>
              <w:rPr>
                <w:sz w:val="20"/>
                <w:szCs w:val="20"/>
              </w:rPr>
              <w:t>Thêm giáo viên”</w:t>
            </w:r>
          </w:p>
        </w:tc>
        <w:tc>
          <w:tcPr>
            <w:tcW w:w="1340" w:type="dxa"/>
            <w:tcBorders>
              <w:right w:val="single" w:sz="8" w:space="0" w:color="auto"/>
            </w:tcBorders>
            <w:vAlign w:val="bottom"/>
          </w:tcPr>
          <w:p w:rsidR="005414CC" w:rsidRDefault="005414CC" w:rsidP="00740CDE">
            <w:pPr>
              <w:rPr>
                <w:sz w:val="24"/>
                <w:szCs w:val="24"/>
              </w:rPr>
            </w:pPr>
          </w:p>
        </w:tc>
        <w:tc>
          <w:tcPr>
            <w:tcW w:w="2120" w:type="dxa"/>
            <w:tcBorders>
              <w:right w:val="single" w:sz="8" w:space="0" w:color="auto"/>
            </w:tcBorders>
            <w:vAlign w:val="bottom"/>
          </w:tcPr>
          <w:p w:rsidR="005414CC" w:rsidRDefault="005414CC" w:rsidP="00740CDE">
            <w:pPr>
              <w:rPr>
                <w:sz w:val="20"/>
                <w:szCs w:val="20"/>
              </w:rPr>
            </w:pPr>
            <w:r>
              <w:rPr>
                <w:sz w:val="20"/>
                <w:szCs w:val="20"/>
              </w:rPr>
              <w:t>Thêm giáo viên”</w:t>
            </w:r>
          </w:p>
        </w:tc>
      </w:tr>
      <w:tr w:rsidR="005414CC" w:rsidTr="00740CDE">
        <w:trPr>
          <w:trHeight w:val="276"/>
        </w:trPr>
        <w:tc>
          <w:tcPr>
            <w:tcW w:w="2160" w:type="dxa"/>
            <w:tcBorders>
              <w:left w:val="single" w:sz="8" w:space="0" w:color="auto"/>
              <w:right w:val="single" w:sz="8" w:space="0" w:color="auto"/>
            </w:tcBorders>
            <w:vAlign w:val="bottom"/>
          </w:tcPr>
          <w:p w:rsidR="005414CC" w:rsidRDefault="005414CC" w:rsidP="00740CDE">
            <w:pPr>
              <w:rPr>
                <w:sz w:val="24"/>
                <w:szCs w:val="24"/>
              </w:rPr>
            </w:pPr>
          </w:p>
        </w:tc>
        <w:tc>
          <w:tcPr>
            <w:tcW w:w="2920" w:type="dxa"/>
            <w:tcBorders>
              <w:right w:val="single" w:sz="8" w:space="0" w:color="auto"/>
            </w:tcBorders>
            <w:vAlign w:val="bottom"/>
          </w:tcPr>
          <w:p w:rsidR="005414CC" w:rsidRDefault="005414CC" w:rsidP="00740CDE">
            <w:pPr>
              <w:rPr>
                <w:sz w:val="20"/>
                <w:szCs w:val="20"/>
              </w:rPr>
            </w:pPr>
          </w:p>
        </w:tc>
        <w:tc>
          <w:tcPr>
            <w:tcW w:w="1340" w:type="dxa"/>
            <w:tcBorders>
              <w:right w:val="single" w:sz="8" w:space="0" w:color="auto"/>
            </w:tcBorders>
            <w:vAlign w:val="bottom"/>
          </w:tcPr>
          <w:p w:rsidR="005414CC" w:rsidRDefault="005414CC" w:rsidP="00740CDE">
            <w:pPr>
              <w:rPr>
                <w:sz w:val="24"/>
                <w:szCs w:val="24"/>
              </w:rPr>
            </w:pPr>
          </w:p>
        </w:tc>
        <w:tc>
          <w:tcPr>
            <w:tcW w:w="2120" w:type="dxa"/>
            <w:tcBorders>
              <w:right w:val="single" w:sz="8" w:space="0" w:color="auto"/>
            </w:tcBorders>
            <w:vAlign w:val="bottom"/>
          </w:tcPr>
          <w:p w:rsidR="005414CC" w:rsidRDefault="005414CC" w:rsidP="00740CDE">
            <w:pPr>
              <w:rPr>
                <w:sz w:val="24"/>
                <w:szCs w:val="24"/>
              </w:rPr>
            </w:pPr>
          </w:p>
        </w:tc>
      </w:tr>
      <w:tr w:rsidR="005414CC" w:rsidTr="00740CDE">
        <w:trPr>
          <w:trHeight w:val="276"/>
        </w:trPr>
        <w:tc>
          <w:tcPr>
            <w:tcW w:w="2160" w:type="dxa"/>
            <w:tcBorders>
              <w:left w:val="single" w:sz="8" w:space="0" w:color="auto"/>
              <w:right w:val="single" w:sz="8" w:space="0" w:color="auto"/>
            </w:tcBorders>
            <w:vAlign w:val="bottom"/>
          </w:tcPr>
          <w:p w:rsidR="005414CC" w:rsidRDefault="005414CC" w:rsidP="00740CDE">
            <w:pPr>
              <w:rPr>
                <w:sz w:val="24"/>
                <w:szCs w:val="24"/>
              </w:rPr>
            </w:pPr>
          </w:p>
        </w:tc>
        <w:tc>
          <w:tcPr>
            <w:tcW w:w="2920" w:type="dxa"/>
            <w:tcBorders>
              <w:right w:val="single" w:sz="8" w:space="0" w:color="auto"/>
            </w:tcBorders>
            <w:vAlign w:val="bottom"/>
          </w:tcPr>
          <w:p w:rsidR="005414CC" w:rsidRDefault="005414CC" w:rsidP="00740CDE">
            <w:pPr>
              <w:rPr>
                <w:sz w:val="20"/>
                <w:szCs w:val="20"/>
              </w:rPr>
            </w:pPr>
          </w:p>
        </w:tc>
        <w:tc>
          <w:tcPr>
            <w:tcW w:w="1340" w:type="dxa"/>
            <w:tcBorders>
              <w:right w:val="single" w:sz="8" w:space="0" w:color="auto"/>
            </w:tcBorders>
            <w:vAlign w:val="bottom"/>
          </w:tcPr>
          <w:p w:rsidR="005414CC" w:rsidRDefault="005414CC" w:rsidP="00740CDE">
            <w:pPr>
              <w:rPr>
                <w:sz w:val="24"/>
                <w:szCs w:val="24"/>
              </w:rPr>
            </w:pPr>
          </w:p>
        </w:tc>
        <w:tc>
          <w:tcPr>
            <w:tcW w:w="2120" w:type="dxa"/>
            <w:tcBorders>
              <w:right w:val="single" w:sz="8" w:space="0" w:color="auto"/>
            </w:tcBorders>
            <w:vAlign w:val="bottom"/>
          </w:tcPr>
          <w:p w:rsidR="005414CC" w:rsidRDefault="005414CC" w:rsidP="00740CDE">
            <w:pPr>
              <w:rPr>
                <w:sz w:val="24"/>
                <w:szCs w:val="24"/>
              </w:rPr>
            </w:pPr>
          </w:p>
        </w:tc>
      </w:tr>
      <w:tr w:rsidR="005414CC" w:rsidTr="00740CDE">
        <w:trPr>
          <w:trHeight w:val="276"/>
        </w:trPr>
        <w:tc>
          <w:tcPr>
            <w:tcW w:w="2160" w:type="dxa"/>
            <w:tcBorders>
              <w:left w:val="single" w:sz="8" w:space="0" w:color="auto"/>
              <w:right w:val="single" w:sz="8" w:space="0" w:color="auto"/>
            </w:tcBorders>
            <w:vAlign w:val="bottom"/>
          </w:tcPr>
          <w:p w:rsidR="005414CC" w:rsidRDefault="005414CC" w:rsidP="00740CDE">
            <w:pPr>
              <w:rPr>
                <w:sz w:val="24"/>
                <w:szCs w:val="24"/>
              </w:rPr>
            </w:pPr>
          </w:p>
        </w:tc>
        <w:tc>
          <w:tcPr>
            <w:tcW w:w="2920" w:type="dxa"/>
            <w:tcBorders>
              <w:right w:val="single" w:sz="8" w:space="0" w:color="auto"/>
            </w:tcBorders>
            <w:vAlign w:val="bottom"/>
          </w:tcPr>
          <w:p w:rsidR="005414CC" w:rsidRDefault="005414CC" w:rsidP="00740CDE">
            <w:pPr>
              <w:rPr>
                <w:sz w:val="20"/>
                <w:szCs w:val="20"/>
              </w:rPr>
            </w:pPr>
          </w:p>
        </w:tc>
        <w:tc>
          <w:tcPr>
            <w:tcW w:w="1340" w:type="dxa"/>
            <w:tcBorders>
              <w:right w:val="single" w:sz="8" w:space="0" w:color="auto"/>
            </w:tcBorders>
            <w:vAlign w:val="bottom"/>
          </w:tcPr>
          <w:p w:rsidR="005414CC" w:rsidRDefault="005414CC" w:rsidP="00740CDE">
            <w:pPr>
              <w:rPr>
                <w:sz w:val="24"/>
                <w:szCs w:val="24"/>
              </w:rPr>
            </w:pPr>
          </w:p>
        </w:tc>
        <w:tc>
          <w:tcPr>
            <w:tcW w:w="2120" w:type="dxa"/>
            <w:tcBorders>
              <w:right w:val="single" w:sz="8" w:space="0" w:color="auto"/>
            </w:tcBorders>
            <w:vAlign w:val="bottom"/>
          </w:tcPr>
          <w:p w:rsidR="005414CC" w:rsidRDefault="005414CC" w:rsidP="00740CDE">
            <w:pPr>
              <w:rPr>
                <w:sz w:val="24"/>
                <w:szCs w:val="24"/>
              </w:rPr>
            </w:pPr>
          </w:p>
        </w:tc>
      </w:tr>
      <w:tr w:rsidR="005414CC" w:rsidTr="00740CDE">
        <w:trPr>
          <w:trHeight w:val="276"/>
        </w:trPr>
        <w:tc>
          <w:tcPr>
            <w:tcW w:w="2160" w:type="dxa"/>
            <w:tcBorders>
              <w:left w:val="single" w:sz="8" w:space="0" w:color="auto"/>
              <w:right w:val="single" w:sz="8" w:space="0" w:color="auto"/>
            </w:tcBorders>
            <w:vAlign w:val="bottom"/>
          </w:tcPr>
          <w:p w:rsidR="005414CC" w:rsidRDefault="005414CC" w:rsidP="00740CDE">
            <w:pPr>
              <w:rPr>
                <w:sz w:val="24"/>
                <w:szCs w:val="24"/>
              </w:rPr>
            </w:pPr>
          </w:p>
        </w:tc>
        <w:tc>
          <w:tcPr>
            <w:tcW w:w="2920" w:type="dxa"/>
            <w:tcBorders>
              <w:right w:val="single" w:sz="8" w:space="0" w:color="auto"/>
            </w:tcBorders>
            <w:vAlign w:val="bottom"/>
          </w:tcPr>
          <w:p w:rsidR="005414CC" w:rsidRDefault="005414CC" w:rsidP="00740CDE">
            <w:pPr>
              <w:rPr>
                <w:sz w:val="20"/>
                <w:szCs w:val="20"/>
              </w:rPr>
            </w:pPr>
          </w:p>
        </w:tc>
        <w:tc>
          <w:tcPr>
            <w:tcW w:w="1340" w:type="dxa"/>
            <w:tcBorders>
              <w:right w:val="single" w:sz="8" w:space="0" w:color="auto"/>
            </w:tcBorders>
            <w:vAlign w:val="bottom"/>
          </w:tcPr>
          <w:p w:rsidR="005414CC" w:rsidRDefault="005414CC" w:rsidP="00740CDE">
            <w:pPr>
              <w:rPr>
                <w:sz w:val="24"/>
                <w:szCs w:val="24"/>
              </w:rPr>
            </w:pPr>
          </w:p>
        </w:tc>
        <w:tc>
          <w:tcPr>
            <w:tcW w:w="2120" w:type="dxa"/>
            <w:tcBorders>
              <w:right w:val="single" w:sz="8" w:space="0" w:color="auto"/>
            </w:tcBorders>
            <w:vAlign w:val="bottom"/>
          </w:tcPr>
          <w:p w:rsidR="005414CC" w:rsidRDefault="005414CC" w:rsidP="00740CDE">
            <w:pPr>
              <w:rPr>
                <w:sz w:val="24"/>
                <w:szCs w:val="24"/>
              </w:rPr>
            </w:pPr>
          </w:p>
        </w:tc>
      </w:tr>
      <w:tr w:rsidR="005414CC" w:rsidTr="00740CDE">
        <w:trPr>
          <w:trHeight w:val="276"/>
        </w:trPr>
        <w:tc>
          <w:tcPr>
            <w:tcW w:w="2160" w:type="dxa"/>
            <w:tcBorders>
              <w:left w:val="single" w:sz="8" w:space="0" w:color="auto"/>
              <w:right w:val="single" w:sz="8" w:space="0" w:color="auto"/>
            </w:tcBorders>
          </w:tcPr>
          <w:p w:rsidR="005414CC" w:rsidRDefault="005414CC" w:rsidP="00740CDE">
            <w:r w:rsidRPr="0060624D">
              <w:rPr>
                <w:rFonts w:eastAsia="Times New Roman"/>
                <w:sz w:val="24"/>
                <w:szCs w:val="24"/>
              </w:rPr>
              <w:t>Button “</w:t>
            </w:r>
            <w:r>
              <w:rPr>
                <w:rFonts w:eastAsia="Times New Roman"/>
                <w:sz w:val="24"/>
                <w:szCs w:val="24"/>
              </w:rPr>
              <w:t>Home</w:t>
            </w:r>
            <w:r w:rsidRPr="0060624D">
              <w:rPr>
                <w:rFonts w:eastAsia="Times New Roman"/>
                <w:sz w:val="24"/>
                <w:szCs w:val="24"/>
              </w:rPr>
              <w:t>”</w:t>
            </w:r>
          </w:p>
        </w:tc>
        <w:tc>
          <w:tcPr>
            <w:tcW w:w="2920" w:type="dxa"/>
            <w:tcBorders>
              <w:right w:val="single" w:sz="8" w:space="0" w:color="auto"/>
            </w:tcBorders>
            <w:vAlign w:val="bottom"/>
          </w:tcPr>
          <w:p w:rsidR="005414CC" w:rsidRDefault="005414CC" w:rsidP="00740CDE">
            <w:pPr>
              <w:spacing w:line="263" w:lineRule="exact"/>
              <w:ind w:left="100"/>
              <w:rPr>
                <w:sz w:val="20"/>
                <w:szCs w:val="20"/>
              </w:rPr>
            </w:pPr>
            <w:r>
              <w:rPr>
                <w:rFonts w:eastAsia="Times New Roman"/>
                <w:sz w:val="24"/>
                <w:szCs w:val="24"/>
              </w:rPr>
              <w:t>Trở về màn hình “Home”</w:t>
            </w:r>
          </w:p>
        </w:tc>
        <w:tc>
          <w:tcPr>
            <w:tcW w:w="1340" w:type="dxa"/>
            <w:tcBorders>
              <w:right w:val="single" w:sz="8" w:space="0" w:color="auto"/>
            </w:tcBorders>
            <w:vAlign w:val="bottom"/>
          </w:tcPr>
          <w:p w:rsidR="005414CC" w:rsidRDefault="005414CC" w:rsidP="00740CDE">
            <w:pPr>
              <w:spacing w:line="263"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5414CC" w:rsidRDefault="005414CC" w:rsidP="00740CDE">
            <w:pPr>
              <w:spacing w:line="263" w:lineRule="exact"/>
              <w:ind w:left="100"/>
              <w:rPr>
                <w:sz w:val="20"/>
                <w:szCs w:val="20"/>
              </w:rPr>
            </w:pPr>
            <w:r>
              <w:rPr>
                <w:rFonts w:eastAsia="Times New Roman"/>
                <w:sz w:val="24"/>
                <w:szCs w:val="24"/>
              </w:rPr>
              <w:t>Trở về màn hình “Home”</w:t>
            </w:r>
          </w:p>
        </w:tc>
      </w:tr>
      <w:tr w:rsidR="005414CC" w:rsidTr="00740CDE">
        <w:trPr>
          <w:trHeight w:val="279"/>
        </w:trPr>
        <w:tc>
          <w:tcPr>
            <w:tcW w:w="2160" w:type="dxa"/>
            <w:tcBorders>
              <w:left w:val="single" w:sz="8" w:space="0" w:color="auto"/>
              <w:bottom w:val="single" w:sz="8" w:space="0" w:color="auto"/>
              <w:right w:val="single" w:sz="8" w:space="0" w:color="auto"/>
            </w:tcBorders>
          </w:tcPr>
          <w:p w:rsidR="005414CC" w:rsidRDefault="005414CC" w:rsidP="00740CDE"/>
        </w:tc>
        <w:tc>
          <w:tcPr>
            <w:tcW w:w="2920" w:type="dxa"/>
            <w:tcBorders>
              <w:bottom w:val="single" w:sz="8" w:space="0" w:color="auto"/>
              <w:right w:val="single" w:sz="8" w:space="0" w:color="auto"/>
            </w:tcBorders>
            <w:vAlign w:val="bottom"/>
          </w:tcPr>
          <w:p w:rsidR="005414CC" w:rsidRDefault="005414CC" w:rsidP="00740CDE">
            <w:pPr>
              <w:rPr>
                <w:sz w:val="24"/>
                <w:szCs w:val="24"/>
              </w:rPr>
            </w:pPr>
          </w:p>
        </w:tc>
        <w:tc>
          <w:tcPr>
            <w:tcW w:w="1340" w:type="dxa"/>
            <w:tcBorders>
              <w:bottom w:val="single" w:sz="8" w:space="0" w:color="auto"/>
              <w:right w:val="single" w:sz="8" w:space="0" w:color="auto"/>
            </w:tcBorders>
            <w:vAlign w:val="bottom"/>
          </w:tcPr>
          <w:p w:rsidR="005414CC" w:rsidRDefault="005414CC" w:rsidP="00740CDE">
            <w:pPr>
              <w:rPr>
                <w:sz w:val="24"/>
                <w:szCs w:val="24"/>
              </w:rPr>
            </w:pPr>
          </w:p>
        </w:tc>
        <w:tc>
          <w:tcPr>
            <w:tcW w:w="2120" w:type="dxa"/>
            <w:tcBorders>
              <w:bottom w:val="single" w:sz="8" w:space="0" w:color="auto"/>
              <w:right w:val="single" w:sz="8" w:space="0" w:color="auto"/>
            </w:tcBorders>
            <w:vAlign w:val="bottom"/>
          </w:tcPr>
          <w:p w:rsidR="005414CC" w:rsidRDefault="005414CC" w:rsidP="00740CDE">
            <w:pPr>
              <w:rPr>
                <w:sz w:val="24"/>
                <w:szCs w:val="24"/>
              </w:rPr>
            </w:pPr>
          </w:p>
        </w:tc>
      </w:tr>
      <w:tr w:rsidR="005414CC" w:rsidTr="00740CDE">
        <w:trPr>
          <w:trHeight w:val="263"/>
        </w:trPr>
        <w:tc>
          <w:tcPr>
            <w:tcW w:w="2160" w:type="dxa"/>
            <w:tcBorders>
              <w:left w:val="single" w:sz="8" w:space="0" w:color="auto"/>
              <w:right w:val="single" w:sz="8" w:space="0" w:color="auto"/>
            </w:tcBorders>
            <w:vAlign w:val="bottom"/>
          </w:tcPr>
          <w:p w:rsidR="005414CC" w:rsidRDefault="005414CC" w:rsidP="00740CDE">
            <w:pPr>
              <w:rPr>
                <w:sz w:val="24"/>
                <w:szCs w:val="24"/>
              </w:rPr>
            </w:pPr>
          </w:p>
        </w:tc>
        <w:tc>
          <w:tcPr>
            <w:tcW w:w="2920" w:type="dxa"/>
            <w:tcBorders>
              <w:right w:val="single" w:sz="8" w:space="0" w:color="auto"/>
            </w:tcBorders>
            <w:vAlign w:val="bottom"/>
          </w:tcPr>
          <w:p w:rsidR="005414CC" w:rsidRDefault="005414CC" w:rsidP="00740CDE">
            <w:pPr>
              <w:rPr>
                <w:sz w:val="24"/>
                <w:szCs w:val="24"/>
              </w:rPr>
            </w:pPr>
          </w:p>
        </w:tc>
        <w:tc>
          <w:tcPr>
            <w:tcW w:w="1340" w:type="dxa"/>
            <w:tcBorders>
              <w:right w:val="single" w:sz="8" w:space="0" w:color="auto"/>
            </w:tcBorders>
            <w:vAlign w:val="bottom"/>
          </w:tcPr>
          <w:p w:rsidR="005414CC" w:rsidRDefault="005414CC" w:rsidP="00740CDE">
            <w:pPr>
              <w:rPr>
                <w:sz w:val="24"/>
                <w:szCs w:val="24"/>
              </w:rPr>
            </w:pPr>
          </w:p>
        </w:tc>
        <w:tc>
          <w:tcPr>
            <w:tcW w:w="2120" w:type="dxa"/>
            <w:tcBorders>
              <w:right w:val="single" w:sz="8" w:space="0" w:color="auto"/>
            </w:tcBorders>
            <w:vAlign w:val="bottom"/>
          </w:tcPr>
          <w:p w:rsidR="005414CC" w:rsidRDefault="005414CC" w:rsidP="00740CDE">
            <w:pPr>
              <w:rPr>
                <w:sz w:val="24"/>
                <w:szCs w:val="24"/>
              </w:rPr>
            </w:pPr>
          </w:p>
        </w:tc>
      </w:tr>
      <w:tr w:rsidR="005414CC" w:rsidTr="00740CDE">
        <w:trPr>
          <w:trHeight w:val="276"/>
        </w:trPr>
        <w:tc>
          <w:tcPr>
            <w:tcW w:w="2160" w:type="dxa"/>
            <w:tcBorders>
              <w:left w:val="single" w:sz="8" w:space="0" w:color="auto"/>
              <w:right w:val="single" w:sz="8" w:space="0" w:color="auto"/>
            </w:tcBorders>
            <w:vAlign w:val="bottom"/>
          </w:tcPr>
          <w:p w:rsidR="005414CC" w:rsidRDefault="005414CC" w:rsidP="00740CDE">
            <w:pPr>
              <w:rPr>
                <w:sz w:val="24"/>
                <w:szCs w:val="24"/>
              </w:rPr>
            </w:pPr>
            <w:r>
              <w:rPr>
                <w:rFonts w:eastAsia="Times New Roman"/>
                <w:sz w:val="24"/>
                <w:szCs w:val="24"/>
              </w:rPr>
              <w:t>Imageview</w:t>
            </w:r>
          </w:p>
        </w:tc>
        <w:tc>
          <w:tcPr>
            <w:tcW w:w="2920" w:type="dxa"/>
            <w:tcBorders>
              <w:right w:val="single" w:sz="8" w:space="0" w:color="auto"/>
            </w:tcBorders>
            <w:vAlign w:val="bottom"/>
          </w:tcPr>
          <w:p w:rsidR="005414CC" w:rsidRDefault="005414CC" w:rsidP="00740CDE">
            <w:pPr>
              <w:rPr>
                <w:sz w:val="24"/>
                <w:szCs w:val="24"/>
              </w:rPr>
            </w:pPr>
            <w:r>
              <w:rPr>
                <w:sz w:val="24"/>
                <w:szCs w:val="24"/>
              </w:rPr>
              <w:t>Hiển thị hình ảnh giáo viên</w:t>
            </w:r>
          </w:p>
        </w:tc>
        <w:tc>
          <w:tcPr>
            <w:tcW w:w="1340" w:type="dxa"/>
            <w:tcBorders>
              <w:right w:val="single" w:sz="8" w:space="0" w:color="auto"/>
            </w:tcBorders>
            <w:vAlign w:val="bottom"/>
          </w:tcPr>
          <w:p w:rsidR="005414CC" w:rsidRDefault="005414CC" w:rsidP="00740CDE">
            <w:pPr>
              <w:rPr>
                <w:sz w:val="24"/>
                <w:szCs w:val="24"/>
              </w:rPr>
            </w:pPr>
            <w:r>
              <w:rPr>
                <w:sz w:val="24"/>
                <w:szCs w:val="24"/>
              </w:rPr>
              <w:t>N/A</w:t>
            </w:r>
          </w:p>
        </w:tc>
        <w:tc>
          <w:tcPr>
            <w:tcW w:w="2120" w:type="dxa"/>
            <w:tcBorders>
              <w:right w:val="single" w:sz="8" w:space="0" w:color="auto"/>
            </w:tcBorders>
            <w:vAlign w:val="bottom"/>
          </w:tcPr>
          <w:p w:rsidR="005414CC" w:rsidRDefault="005414CC" w:rsidP="00740CDE">
            <w:pPr>
              <w:rPr>
                <w:sz w:val="24"/>
                <w:szCs w:val="24"/>
              </w:rPr>
            </w:pPr>
            <w:r>
              <w:rPr>
                <w:sz w:val="24"/>
                <w:szCs w:val="24"/>
              </w:rPr>
              <w:t>Hiển thị hình ảnh giáo viên</w:t>
            </w:r>
          </w:p>
        </w:tc>
      </w:tr>
      <w:tr w:rsidR="005414CC" w:rsidTr="00740CDE">
        <w:trPr>
          <w:trHeight w:val="425"/>
        </w:trPr>
        <w:tc>
          <w:tcPr>
            <w:tcW w:w="2160" w:type="dxa"/>
            <w:tcBorders>
              <w:left w:val="single" w:sz="8" w:space="0" w:color="auto"/>
              <w:bottom w:val="single" w:sz="8" w:space="0" w:color="auto"/>
              <w:right w:val="single" w:sz="8" w:space="0" w:color="auto"/>
            </w:tcBorders>
            <w:vAlign w:val="bottom"/>
          </w:tcPr>
          <w:p w:rsidR="005414CC" w:rsidRDefault="005414CC" w:rsidP="00740CDE">
            <w:pPr>
              <w:rPr>
                <w:rFonts w:eastAsia="Times New Roman"/>
                <w:sz w:val="24"/>
                <w:szCs w:val="24"/>
              </w:rPr>
            </w:pPr>
            <w:r>
              <w:rPr>
                <w:rFonts w:eastAsia="Times New Roman"/>
                <w:sz w:val="24"/>
                <w:szCs w:val="24"/>
              </w:rPr>
              <w:t>Listview</w:t>
            </w:r>
          </w:p>
        </w:tc>
        <w:tc>
          <w:tcPr>
            <w:tcW w:w="2920" w:type="dxa"/>
            <w:tcBorders>
              <w:bottom w:val="single" w:sz="8" w:space="0" w:color="auto"/>
              <w:right w:val="single" w:sz="8" w:space="0" w:color="auto"/>
            </w:tcBorders>
            <w:vAlign w:val="bottom"/>
          </w:tcPr>
          <w:p w:rsidR="005414CC" w:rsidRDefault="005414CC" w:rsidP="00740CDE">
            <w:pPr>
              <w:rPr>
                <w:sz w:val="24"/>
                <w:szCs w:val="24"/>
              </w:rPr>
            </w:pPr>
            <w:r>
              <w:rPr>
                <w:sz w:val="24"/>
                <w:szCs w:val="24"/>
              </w:rPr>
              <w:t>Hiển thị dữ liệu của giáo viên</w:t>
            </w:r>
          </w:p>
        </w:tc>
        <w:tc>
          <w:tcPr>
            <w:tcW w:w="1340" w:type="dxa"/>
            <w:tcBorders>
              <w:bottom w:val="single" w:sz="8" w:space="0" w:color="auto"/>
              <w:right w:val="single" w:sz="8" w:space="0" w:color="auto"/>
            </w:tcBorders>
            <w:vAlign w:val="bottom"/>
          </w:tcPr>
          <w:p w:rsidR="005414CC" w:rsidRDefault="005414CC" w:rsidP="00740CDE">
            <w:pPr>
              <w:rPr>
                <w:sz w:val="24"/>
                <w:szCs w:val="24"/>
              </w:rPr>
            </w:pPr>
            <w:r>
              <w:rPr>
                <w:sz w:val="24"/>
                <w:szCs w:val="24"/>
              </w:rPr>
              <w:t>N/A</w:t>
            </w:r>
          </w:p>
        </w:tc>
        <w:tc>
          <w:tcPr>
            <w:tcW w:w="2120" w:type="dxa"/>
            <w:tcBorders>
              <w:bottom w:val="single" w:sz="8" w:space="0" w:color="auto"/>
              <w:right w:val="single" w:sz="8" w:space="0" w:color="auto"/>
            </w:tcBorders>
            <w:vAlign w:val="bottom"/>
          </w:tcPr>
          <w:p w:rsidR="005414CC" w:rsidRDefault="005414CC" w:rsidP="00740CDE">
            <w:pPr>
              <w:rPr>
                <w:sz w:val="24"/>
                <w:szCs w:val="24"/>
              </w:rPr>
            </w:pPr>
            <w:r>
              <w:rPr>
                <w:sz w:val="24"/>
                <w:szCs w:val="24"/>
              </w:rPr>
              <w:t>Hiển thị dữ liệu của giáo viên</w:t>
            </w:r>
          </w:p>
        </w:tc>
      </w:tr>
    </w:tbl>
    <w:p w:rsidR="00F53A06" w:rsidRDefault="00F53A06" w:rsidP="00F53A06">
      <w:pPr>
        <w:spacing w:line="200" w:lineRule="exact"/>
        <w:rPr>
          <w:sz w:val="20"/>
          <w:szCs w:val="20"/>
        </w:rPr>
      </w:pPr>
    </w:p>
    <w:p w:rsidR="00F53A06" w:rsidRDefault="00F53A06" w:rsidP="00F53A06">
      <w:pPr>
        <w:spacing w:line="368" w:lineRule="exact"/>
        <w:rPr>
          <w:sz w:val="20"/>
          <w:szCs w:val="20"/>
        </w:rPr>
      </w:pPr>
    </w:p>
    <w:p w:rsidR="00F53A06" w:rsidRDefault="00F53A06" w:rsidP="00F53A06">
      <w:pPr>
        <w:ind w:left="120"/>
        <w:rPr>
          <w:sz w:val="20"/>
          <w:szCs w:val="20"/>
        </w:rPr>
      </w:pPr>
      <w:r>
        <w:rPr>
          <w:rFonts w:eastAsia="Times New Roman"/>
          <w:b/>
          <w:bCs/>
          <w:sz w:val="24"/>
          <w:szCs w:val="24"/>
        </w:rPr>
        <w:t xml:space="preserve">Làm thế nào: </w:t>
      </w:r>
      <w:r>
        <w:rPr>
          <w:rFonts w:eastAsia="Times New Roman"/>
          <w:sz w:val="24"/>
          <w:szCs w:val="24"/>
        </w:rPr>
        <w:t xml:space="preserve">Màn hình </w:t>
      </w:r>
      <w:r w:rsidR="005414CC">
        <w:rPr>
          <w:rFonts w:eastAsia="Times New Roman"/>
          <w:sz w:val="24"/>
          <w:szCs w:val="24"/>
        </w:rPr>
        <w:t>giáo viên</w:t>
      </w:r>
    </w:p>
    <w:p w:rsidR="00F53A06" w:rsidRDefault="00F53A06" w:rsidP="00F53A06">
      <w:pPr>
        <w:spacing w:line="241" w:lineRule="exact"/>
        <w:rPr>
          <w:sz w:val="20"/>
          <w:szCs w:val="20"/>
        </w:rPr>
      </w:pPr>
    </w:p>
    <w:p w:rsidR="00F53A06" w:rsidRDefault="00F53A06" w:rsidP="00F53A06">
      <w:pPr>
        <w:ind w:left="840"/>
        <w:rPr>
          <w:sz w:val="20"/>
          <w:szCs w:val="20"/>
        </w:rPr>
      </w:pPr>
      <w:r>
        <w:rPr>
          <w:rFonts w:eastAsia="Times New Roman"/>
          <w:sz w:val="24"/>
          <w:szCs w:val="24"/>
        </w:rPr>
        <w:t>Màn hình chính</w:t>
      </w:r>
    </w:p>
    <w:p w:rsidR="00F53A06" w:rsidRDefault="00F53A06" w:rsidP="00F53A06">
      <w:pPr>
        <w:spacing w:line="221" w:lineRule="exact"/>
        <w:rPr>
          <w:sz w:val="20"/>
          <w:szCs w:val="20"/>
        </w:rPr>
      </w:pPr>
    </w:p>
    <w:p w:rsidR="00F53A06" w:rsidRDefault="00F53A06" w:rsidP="00935A9D">
      <w:pPr>
        <w:numPr>
          <w:ilvl w:val="1"/>
          <w:numId w:val="28"/>
        </w:numPr>
        <w:tabs>
          <w:tab w:val="left" w:pos="1560"/>
        </w:tabs>
        <w:ind w:left="1560" w:hanging="360"/>
        <w:rPr>
          <w:rFonts w:ascii="Courier New" w:eastAsia="Courier New" w:hAnsi="Courier New" w:cs="Courier New"/>
          <w:sz w:val="24"/>
          <w:szCs w:val="24"/>
        </w:rPr>
      </w:pPr>
      <w:r>
        <w:rPr>
          <w:rFonts w:eastAsia="Times New Roman"/>
          <w:sz w:val="24"/>
          <w:szCs w:val="24"/>
        </w:rPr>
        <w:t xml:space="preserve">Ứng dụng đưa ra màn hình những thông tin </w:t>
      </w:r>
      <w:r w:rsidR="005414CC">
        <w:rPr>
          <w:rFonts w:eastAsia="Times New Roman"/>
          <w:sz w:val="24"/>
          <w:szCs w:val="24"/>
        </w:rPr>
        <w:t>giáo viên</w:t>
      </w:r>
    </w:p>
    <w:p w:rsidR="00F53A06" w:rsidRDefault="00F53A06" w:rsidP="00F53A06">
      <w:pPr>
        <w:spacing w:line="40" w:lineRule="exact"/>
        <w:rPr>
          <w:rFonts w:ascii="Courier New" w:eastAsia="Courier New" w:hAnsi="Courier New" w:cs="Courier New"/>
          <w:sz w:val="24"/>
          <w:szCs w:val="24"/>
        </w:rPr>
      </w:pPr>
    </w:p>
    <w:p w:rsidR="00F53A06" w:rsidRDefault="005414CC" w:rsidP="00935A9D">
      <w:pPr>
        <w:numPr>
          <w:ilvl w:val="0"/>
          <w:numId w:val="28"/>
        </w:numPr>
        <w:tabs>
          <w:tab w:val="left" w:pos="840"/>
        </w:tabs>
        <w:ind w:left="840" w:hanging="360"/>
        <w:rPr>
          <w:rFonts w:ascii="Arial" w:eastAsia="Arial" w:hAnsi="Arial" w:cs="Arial"/>
          <w:sz w:val="24"/>
          <w:szCs w:val="24"/>
        </w:rPr>
      </w:pPr>
      <w:r>
        <w:rPr>
          <w:rFonts w:eastAsia="Times New Roman"/>
          <w:sz w:val="24"/>
          <w:szCs w:val="24"/>
        </w:rPr>
        <w:t>Tìm kiếm giáo viên</w:t>
      </w:r>
    </w:p>
    <w:p w:rsidR="00F53A06" w:rsidRDefault="00F53A06" w:rsidP="00F53A06">
      <w:pPr>
        <w:spacing w:line="42" w:lineRule="exact"/>
        <w:rPr>
          <w:rFonts w:ascii="Arial" w:eastAsia="Arial" w:hAnsi="Arial" w:cs="Arial"/>
          <w:sz w:val="24"/>
          <w:szCs w:val="24"/>
        </w:rPr>
      </w:pPr>
    </w:p>
    <w:p w:rsidR="00F53A06" w:rsidRDefault="005414CC" w:rsidP="00935A9D">
      <w:pPr>
        <w:numPr>
          <w:ilvl w:val="0"/>
          <w:numId w:val="28"/>
        </w:numPr>
        <w:tabs>
          <w:tab w:val="left" w:pos="840"/>
        </w:tabs>
        <w:ind w:left="840" w:hanging="360"/>
        <w:rPr>
          <w:rFonts w:ascii="Arial" w:eastAsia="Arial" w:hAnsi="Arial" w:cs="Arial"/>
          <w:sz w:val="24"/>
          <w:szCs w:val="24"/>
        </w:rPr>
      </w:pPr>
      <w:r>
        <w:rPr>
          <w:rFonts w:eastAsia="Times New Roman"/>
          <w:sz w:val="24"/>
          <w:szCs w:val="24"/>
        </w:rPr>
        <w:t>Hình ảnh giáo viên</w:t>
      </w:r>
    </w:p>
    <w:p w:rsidR="00F53A06" w:rsidRDefault="00F53A06" w:rsidP="00F53A06">
      <w:pPr>
        <w:spacing w:line="40" w:lineRule="exact"/>
        <w:rPr>
          <w:rFonts w:ascii="Arial" w:eastAsia="Arial" w:hAnsi="Arial" w:cs="Arial"/>
          <w:sz w:val="24"/>
          <w:szCs w:val="24"/>
        </w:rPr>
      </w:pPr>
    </w:p>
    <w:p w:rsidR="00F53A06" w:rsidRDefault="005414CC" w:rsidP="00935A9D">
      <w:pPr>
        <w:numPr>
          <w:ilvl w:val="0"/>
          <w:numId w:val="28"/>
        </w:numPr>
        <w:tabs>
          <w:tab w:val="left" w:pos="840"/>
        </w:tabs>
        <w:ind w:left="840" w:hanging="360"/>
        <w:rPr>
          <w:rFonts w:ascii="Arial" w:eastAsia="Arial" w:hAnsi="Arial" w:cs="Arial"/>
          <w:sz w:val="24"/>
          <w:szCs w:val="24"/>
        </w:rPr>
      </w:pPr>
      <w:r>
        <w:rPr>
          <w:rFonts w:eastAsia="Times New Roman"/>
          <w:sz w:val="24"/>
          <w:szCs w:val="24"/>
        </w:rPr>
        <w:t>Mã giáo viên</w:t>
      </w:r>
    </w:p>
    <w:p w:rsidR="00F53A06" w:rsidRDefault="00F53A06" w:rsidP="00F53A06">
      <w:pPr>
        <w:spacing w:line="42" w:lineRule="exact"/>
        <w:rPr>
          <w:rFonts w:ascii="Arial" w:eastAsia="Arial" w:hAnsi="Arial" w:cs="Arial"/>
          <w:sz w:val="24"/>
          <w:szCs w:val="24"/>
        </w:rPr>
      </w:pPr>
    </w:p>
    <w:p w:rsidR="00F53A06" w:rsidRDefault="005414CC" w:rsidP="00935A9D">
      <w:pPr>
        <w:numPr>
          <w:ilvl w:val="0"/>
          <w:numId w:val="28"/>
        </w:numPr>
        <w:tabs>
          <w:tab w:val="left" w:pos="840"/>
        </w:tabs>
        <w:ind w:left="840" w:hanging="360"/>
        <w:rPr>
          <w:rFonts w:ascii="Arial" w:eastAsia="Arial" w:hAnsi="Arial" w:cs="Arial"/>
          <w:sz w:val="24"/>
          <w:szCs w:val="24"/>
        </w:rPr>
      </w:pPr>
      <w:r>
        <w:rPr>
          <w:rFonts w:eastAsia="Times New Roman"/>
          <w:sz w:val="24"/>
          <w:szCs w:val="24"/>
        </w:rPr>
        <w:t>Họ tên</w:t>
      </w:r>
    </w:p>
    <w:p w:rsidR="00F53A06" w:rsidRDefault="00F53A06" w:rsidP="00F53A06">
      <w:pPr>
        <w:spacing w:line="54" w:lineRule="exact"/>
        <w:rPr>
          <w:rFonts w:ascii="Arial" w:eastAsia="Arial" w:hAnsi="Arial" w:cs="Arial"/>
          <w:sz w:val="24"/>
          <w:szCs w:val="24"/>
        </w:rPr>
      </w:pPr>
    </w:p>
    <w:p w:rsidR="00F53A06" w:rsidRDefault="005414CC" w:rsidP="00935A9D">
      <w:pPr>
        <w:numPr>
          <w:ilvl w:val="0"/>
          <w:numId w:val="28"/>
        </w:numPr>
        <w:tabs>
          <w:tab w:val="left" w:pos="840"/>
        </w:tabs>
        <w:spacing w:line="438" w:lineRule="auto"/>
        <w:ind w:left="840" w:right="5500" w:hanging="360"/>
        <w:rPr>
          <w:rFonts w:ascii="Arial" w:eastAsia="Arial" w:hAnsi="Arial" w:cs="Arial"/>
          <w:sz w:val="24"/>
          <w:szCs w:val="24"/>
        </w:rPr>
      </w:pPr>
      <w:r>
        <w:rPr>
          <w:rFonts w:eastAsia="Times New Roman"/>
          <w:sz w:val="24"/>
          <w:szCs w:val="24"/>
        </w:rPr>
        <w:t xml:space="preserve">Số điện thoại                                </w:t>
      </w:r>
      <w:r w:rsidR="00F53A06">
        <w:rPr>
          <w:rFonts w:eastAsia="Times New Roman"/>
          <w:sz w:val="24"/>
          <w:szCs w:val="24"/>
        </w:rPr>
        <w:t xml:space="preserve"> Button “Home”</w:t>
      </w:r>
    </w:p>
    <w:p w:rsidR="00F53A06" w:rsidRDefault="00F53A06" w:rsidP="00935A9D">
      <w:pPr>
        <w:numPr>
          <w:ilvl w:val="1"/>
          <w:numId w:val="28"/>
        </w:numPr>
        <w:tabs>
          <w:tab w:val="left" w:pos="1560"/>
        </w:tabs>
        <w:ind w:left="1560" w:hanging="360"/>
        <w:rPr>
          <w:rFonts w:ascii="Courier New" w:eastAsia="Courier New" w:hAnsi="Courier New" w:cs="Courier New"/>
          <w:sz w:val="24"/>
          <w:szCs w:val="24"/>
        </w:rPr>
      </w:pPr>
      <w:r>
        <w:rPr>
          <w:rFonts w:eastAsia="Times New Roman"/>
          <w:sz w:val="24"/>
          <w:szCs w:val="24"/>
        </w:rPr>
        <w:t>Click button Home</w:t>
      </w:r>
    </w:p>
    <w:p w:rsidR="00F53A06" w:rsidRDefault="00F53A06" w:rsidP="00F53A06">
      <w:pPr>
        <w:spacing w:line="22" w:lineRule="exact"/>
        <w:rPr>
          <w:sz w:val="20"/>
          <w:szCs w:val="20"/>
        </w:rPr>
      </w:pPr>
    </w:p>
    <w:p w:rsidR="00F53A06" w:rsidRDefault="00F53A06" w:rsidP="00935A9D">
      <w:pPr>
        <w:numPr>
          <w:ilvl w:val="0"/>
          <w:numId w:val="29"/>
        </w:numPr>
        <w:tabs>
          <w:tab w:val="left" w:pos="1560"/>
        </w:tabs>
        <w:ind w:left="1560" w:hanging="360"/>
        <w:rPr>
          <w:rFonts w:ascii="Courier New" w:eastAsia="Courier New" w:hAnsi="Courier New" w:cs="Courier New"/>
          <w:sz w:val="24"/>
          <w:szCs w:val="24"/>
        </w:rPr>
      </w:pPr>
      <w:r>
        <w:rPr>
          <w:rFonts w:eastAsia="Times New Roman"/>
          <w:sz w:val="24"/>
          <w:szCs w:val="24"/>
        </w:rPr>
        <w:t>Ứng dụng chuyển qua màn hình chính</w:t>
      </w:r>
    </w:p>
    <w:p w:rsidR="00F53A06" w:rsidRDefault="00F53A06" w:rsidP="00F53A06">
      <w:pPr>
        <w:spacing w:line="241" w:lineRule="exact"/>
        <w:rPr>
          <w:sz w:val="20"/>
          <w:szCs w:val="20"/>
        </w:rPr>
      </w:pPr>
    </w:p>
    <w:p w:rsidR="00F53A06" w:rsidRDefault="00F53A06" w:rsidP="00F53A06">
      <w:pPr>
        <w:ind w:left="840"/>
        <w:rPr>
          <w:sz w:val="20"/>
          <w:szCs w:val="20"/>
        </w:rPr>
      </w:pPr>
      <w:r>
        <w:rPr>
          <w:rFonts w:eastAsia="Times New Roman"/>
          <w:sz w:val="24"/>
          <w:szCs w:val="24"/>
        </w:rPr>
        <w:t>Button “</w:t>
      </w:r>
      <w:r w:rsidR="005414CC">
        <w:rPr>
          <w:rFonts w:eastAsia="Times New Roman"/>
          <w:sz w:val="24"/>
          <w:szCs w:val="24"/>
        </w:rPr>
        <w:t>Thêm</w:t>
      </w:r>
      <w:r>
        <w:rPr>
          <w:rFonts w:eastAsia="Times New Roman"/>
          <w:sz w:val="24"/>
          <w:szCs w:val="24"/>
        </w:rPr>
        <w:t>”</w:t>
      </w:r>
    </w:p>
    <w:p w:rsidR="00F53A06" w:rsidRDefault="00F53A06" w:rsidP="00F53A06">
      <w:pPr>
        <w:spacing w:line="221" w:lineRule="exact"/>
        <w:rPr>
          <w:sz w:val="20"/>
          <w:szCs w:val="20"/>
        </w:rPr>
      </w:pPr>
    </w:p>
    <w:p w:rsidR="00F53A06" w:rsidRDefault="00F53A06" w:rsidP="00935A9D">
      <w:pPr>
        <w:numPr>
          <w:ilvl w:val="0"/>
          <w:numId w:val="30"/>
        </w:numPr>
        <w:tabs>
          <w:tab w:val="left" w:pos="1560"/>
        </w:tabs>
        <w:ind w:left="1560" w:hanging="360"/>
        <w:rPr>
          <w:rFonts w:ascii="Courier New" w:eastAsia="Courier New" w:hAnsi="Courier New" w:cs="Courier New"/>
          <w:sz w:val="24"/>
          <w:szCs w:val="24"/>
        </w:rPr>
      </w:pPr>
      <w:r>
        <w:rPr>
          <w:rFonts w:eastAsia="Times New Roman"/>
          <w:sz w:val="24"/>
          <w:szCs w:val="24"/>
        </w:rPr>
        <w:t xml:space="preserve">Click button </w:t>
      </w:r>
      <w:r w:rsidR="005414CC">
        <w:rPr>
          <w:rFonts w:eastAsia="Times New Roman"/>
          <w:sz w:val="24"/>
          <w:szCs w:val="24"/>
        </w:rPr>
        <w:t>Thêm</w:t>
      </w:r>
    </w:p>
    <w:p w:rsidR="00F53A06" w:rsidRDefault="00F53A06" w:rsidP="00F53A06">
      <w:pPr>
        <w:spacing w:line="21" w:lineRule="exact"/>
        <w:rPr>
          <w:sz w:val="20"/>
          <w:szCs w:val="20"/>
        </w:rPr>
      </w:pPr>
    </w:p>
    <w:p w:rsidR="00F53A06" w:rsidRDefault="00F53A06" w:rsidP="00935A9D">
      <w:pPr>
        <w:numPr>
          <w:ilvl w:val="0"/>
          <w:numId w:val="31"/>
        </w:numPr>
        <w:tabs>
          <w:tab w:val="left" w:pos="1560"/>
        </w:tabs>
        <w:ind w:left="1560" w:hanging="360"/>
        <w:rPr>
          <w:rFonts w:ascii="Courier New" w:eastAsia="Courier New" w:hAnsi="Courier New" w:cs="Courier New"/>
          <w:sz w:val="24"/>
          <w:szCs w:val="24"/>
        </w:rPr>
      </w:pPr>
      <w:r>
        <w:rPr>
          <w:rFonts w:eastAsia="Times New Roman"/>
          <w:sz w:val="24"/>
          <w:szCs w:val="24"/>
        </w:rPr>
        <w:t xml:space="preserve">Ứng dụng </w:t>
      </w:r>
      <w:r w:rsidR="00740CDE">
        <w:rPr>
          <w:rFonts w:eastAsia="Times New Roman"/>
          <w:sz w:val="24"/>
          <w:szCs w:val="24"/>
        </w:rPr>
        <w:t>chuyển sang màn hình thêm giáo viên</w:t>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85" w:lineRule="exact"/>
        <w:rPr>
          <w:sz w:val="20"/>
          <w:szCs w:val="20"/>
        </w:rPr>
      </w:pPr>
      <w:bookmarkStart w:id="31" w:name="page27"/>
      <w:bookmarkEnd w:id="31"/>
    </w:p>
    <w:p w:rsidR="00F53A06" w:rsidRDefault="00C85332" w:rsidP="00935A9D">
      <w:pPr>
        <w:numPr>
          <w:ilvl w:val="0"/>
          <w:numId w:val="32"/>
        </w:numPr>
        <w:tabs>
          <w:tab w:val="left" w:pos="1080"/>
        </w:tabs>
        <w:spacing w:line="267" w:lineRule="auto"/>
        <w:ind w:left="1080" w:right="5380" w:hanging="360"/>
        <w:rPr>
          <w:rFonts w:eastAsia="Times New Roman"/>
          <w:b/>
          <w:bCs/>
          <w:sz w:val="23"/>
          <w:szCs w:val="23"/>
        </w:rPr>
      </w:pPr>
      <w:r>
        <w:rPr>
          <w:rFonts w:eastAsia="Times New Roman"/>
          <w:b/>
          <w:bCs/>
          <w:sz w:val="23"/>
          <w:szCs w:val="23"/>
        </w:rPr>
        <w:t xml:space="preserve">Màn hình thêm giáo viên       </w:t>
      </w:r>
      <w:r w:rsidR="00F53A06">
        <w:rPr>
          <w:rFonts w:ascii="Courier New" w:eastAsia="Courier New" w:hAnsi="Courier New" w:cs="Courier New"/>
          <w:sz w:val="23"/>
          <w:szCs w:val="23"/>
        </w:rPr>
        <w:t xml:space="preserve">o </w:t>
      </w:r>
      <w:r w:rsidR="00740CDE">
        <w:rPr>
          <w:rFonts w:eastAsia="Times New Roman"/>
          <w:b/>
          <w:bCs/>
          <w:sz w:val="23"/>
          <w:szCs w:val="23"/>
        </w:rPr>
        <w:t>Giao diện ngư</w:t>
      </w:r>
      <w:r w:rsidR="00F53A06">
        <w:rPr>
          <w:rFonts w:eastAsia="Times New Roman"/>
          <w:b/>
          <w:bCs/>
          <w:sz w:val="23"/>
          <w:szCs w:val="23"/>
        </w:rPr>
        <w:t>ời dùng</w:t>
      </w:r>
    </w:p>
    <w:p w:rsidR="00F53A06" w:rsidRDefault="00740CDE" w:rsidP="00F53A06">
      <w:pPr>
        <w:spacing w:line="20" w:lineRule="exact"/>
        <w:rPr>
          <w:sz w:val="20"/>
          <w:szCs w:val="20"/>
        </w:rPr>
      </w:pPr>
      <w:r>
        <w:rPr>
          <w:noProof/>
          <w:sz w:val="20"/>
          <w:szCs w:val="20"/>
        </w:rPr>
        <w:drawing>
          <wp:anchor distT="0" distB="0" distL="114300" distR="114300" simplePos="0" relativeHeight="251702784" behindDoc="0" locked="0" layoutInCell="1" allowOverlap="1" wp14:anchorId="17E1EA1B" wp14:editId="50DEBE49">
            <wp:simplePos x="0" y="0"/>
            <wp:positionH relativeFrom="column">
              <wp:posOffset>851535</wp:posOffset>
            </wp:positionH>
            <wp:positionV relativeFrom="paragraph">
              <wp:posOffset>237490</wp:posOffset>
            </wp:positionV>
            <wp:extent cx="4540195" cy="5224007"/>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811-024343_QuanLyChamThi.jpg"/>
                    <pic:cNvPicPr/>
                  </pic:nvPicPr>
                  <pic:blipFill>
                    <a:blip r:embed="rId23">
                      <a:extLst>
                        <a:ext uri="{28A0092B-C50C-407E-A947-70E740481C1C}">
                          <a14:useLocalDpi xmlns:a14="http://schemas.microsoft.com/office/drawing/2010/main" val="0"/>
                        </a:ext>
                      </a:extLst>
                    </a:blip>
                    <a:stretch>
                      <a:fillRect/>
                    </a:stretch>
                  </pic:blipFill>
                  <pic:spPr>
                    <a:xfrm>
                      <a:off x="0" y="0"/>
                      <a:ext cx="4539615" cy="5223340"/>
                    </a:xfrm>
                    <a:prstGeom prst="rect">
                      <a:avLst/>
                    </a:prstGeom>
                  </pic:spPr>
                </pic:pic>
              </a:graphicData>
            </a:graphic>
            <wp14:sizeRelH relativeFrom="page">
              <wp14:pctWidth>0</wp14:pctWidth>
            </wp14:sizeRelH>
            <wp14:sizeRelV relativeFrom="page">
              <wp14:pctHeight>0</wp14:pctHeight>
            </wp14:sizeRelV>
          </wp:anchor>
        </w:drawing>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341" w:lineRule="exact"/>
        <w:rPr>
          <w:sz w:val="20"/>
          <w:szCs w:val="20"/>
        </w:rPr>
      </w:pPr>
    </w:p>
    <w:p w:rsidR="00F53A06" w:rsidRDefault="00F53A06" w:rsidP="00F53A06">
      <w:pPr>
        <w:jc w:val="center"/>
        <w:rPr>
          <w:sz w:val="20"/>
          <w:szCs w:val="20"/>
        </w:rPr>
      </w:pPr>
      <w:r>
        <w:rPr>
          <w:rFonts w:eastAsia="Times New Roman"/>
          <w:b/>
          <w:bCs/>
          <w:color w:val="4F81BD"/>
          <w:sz w:val="18"/>
          <w:szCs w:val="18"/>
        </w:rPr>
        <w:t>Hình 1 Màn hình thời tiết các ngày tiếp theo</w:t>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C85332" w:rsidRDefault="00C85332" w:rsidP="00F53A06">
      <w:pPr>
        <w:spacing w:line="200" w:lineRule="exact"/>
        <w:rPr>
          <w:sz w:val="20"/>
          <w:szCs w:val="20"/>
        </w:rPr>
      </w:pPr>
    </w:p>
    <w:p w:rsidR="00F53A06" w:rsidRDefault="00F53A06" w:rsidP="00F53A06">
      <w:pPr>
        <w:spacing w:line="332" w:lineRule="exact"/>
        <w:rPr>
          <w:sz w:val="20"/>
          <w:szCs w:val="20"/>
        </w:rPr>
      </w:pPr>
    </w:p>
    <w:p w:rsidR="00F53A06" w:rsidRDefault="00F53A06" w:rsidP="00F53A06">
      <w:pPr>
        <w:spacing w:line="253" w:lineRule="exact"/>
        <w:rPr>
          <w:rFonts w:ascii="Calibri" w:eastAsia="Calibri" w:hAnsi="Calibri" w:cs="Calibri"/>
        </w:rPr>
      </w:pPr>
      <w:bookmarkStart w:id="32" w:name="page28"/>
      <w:bookmarkEnd w:id="32"/>
    </w:p>
    <w:p w:rsidR="00C85332" w:rsidRDefault="00C85332" w:rsidP="00F53A06">
      <w:pPr>
        <w:spacing w:line="253" w:lineRule="exact"/>
        <w:rPr>
          <w:rFonts w:ascii="Calibri" w:eastAsia="Calibri" w:hAnsi="Calibri" w:cs="Calibri"/>
        </w:rPr>
      </w:pPr>
    </w:p>
    <w:p w:rsidR="00C85332" w:rsidRDefault="00C85332" w:rsidP="00F53A06">
      <w:pPr>
        <w:spacing w:line="253" w:lineRule="exact"/>
        <w:rPr>
          <w:sz w:val="20"/>
          <w:szCs w:val="20"/>
        </w:rPr>
      </w:pPr>
    </w:p>
    <w:p w:rsidR="00F53A06" w:rsidRDefault="00F53A06" w:rsidP="00935A9D">
      <w:pPr>
        <w:numPr>
          <w:ilvl w:val="0"/>
          <w:numId w:val="33"/>
        </w:numPr>
        <w:tabs>
          <w:tab w:val="left" w:pos="1560"/>
        </w:tabs>
        <w:ind w:left="1560" w:hanging="360"/>
        <w:rPr>
          <w:rFonts w:ascii="Courier New" w:eastAsia="Courier New" w:hAnsi="Courier New" w:cs="Courier New"/>
          <w:sz w:val="24"/>
          <w:szCs w:val="24"/>
        </w:rPr>
      </w:pPr>
      <w:r>
        <w:rPr>
          <w:rFonts w:eastAsia="Times New Roman"/>
          <w:b/>
          <w:bCs/>
          <w:sz w:val="24"/>
          <w:szCs w:val="24"/>
        </w:rPr>
        <w:t>Yêu cầu chức năng</w:t>
      </w:r>
    </w:p>
    <w:p w:rsidR="00F53A06" w:rsidRDefault="00F53A06" w:rsidP="00F53A06">
      <w:pPr>
        <w:spacing w:line="22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160"/>
        <w:gridCol w:w="2920"/>
        <w:gridCol w:w="1720"/>
        <w:gridCol w:w="1740"/>
      </w:tblGrid>
      <w:tr w:rsidR="00F53A06" w:rsidTr="00740CDE">
        <w:trPr>
          <w:trHeight w:val="345"/>
        </w:trPr>
        <w:tc>
          <w:tcPr>
            <w:tcW w:w="2160" w:type="dxa"/>
            <w:tcBorders>
              <w:top w:val="single" w:sz="8" w:space="0" w:color="auto"/>
              <w:left w:val="single" w:sz="8" w:space="0" w:color="auto"/>
              <w:bottom w:val="single" w:sz="8" w:space="0" w:color="FFFF00"/>
              <w:right w:val="single" w:sz="8" w:space="0" w:color="auto"/>
            </w:tcBorders>
            <w:shd w:val="clear" w:color="auto" w:fill="FFFF00"/>
            <w:vAlign w:val="bottom"/>
          </w:tcPr>
          <w:p w:rsidR="00F53A06" w:rsidRDefault="00F53A06" w:rsidP="00740CDE">
            <w:pPr>
              <w:ind w:left="720"/>
              <w:rPr>
                <w:sz w:val="20"/>
                <w:szCs w:val="20"/>
              </w:rPr>
            </w:pPr>
            <w:r>
              <w:rPr>
                <w:rFonts w:eastAsia="Times New Roman"/>
                <w:sz w:val="24"/>
                <w:szCs w:val="24"/>
              </w:rPr>
              <w:t>Tiêu đề</w:t>
            </w:r>
          </w:p>
        </w:tc>
        <w:tc>
          <w:tcPr>
            <w:tcW w:w="2920" w:type="dxa"/>
            <w:tcBorders>
              <w:top w:val="single" w:sz="8" w:space="0" w:color="auto"/>
              <w:bottom w:val="single" w:sz="8" w:space="0" w:color="FFFF00"/>
              <w:right w:val="single" w:sz="8" w:space="0" w:color="auto"/>
            </w:tcBorders>
            <w:shd w:val="clear" w:color="auto" w:fill="FFFF00"/>
            <w:vAlign w:val="bottom"/>
          </w:tcPr>
          <w:p w:rsidR="00F53A06" w:rsidRDefault="00F53A06" w:rsidP="00740CDE">
            <w:pPr>
              <w:ind w:left="1160"/>
              <w:rPr>
                <w:sz w:val="20"/>
                <w:szCs w:val="20"/>
              </w:rPr>
            </w:pPr>
            <w:r>
              <w:rPr>
                <w:rFonts w:eastAsia="Times New Roman"/>
                <w:sz w:val="24"/>
                <w:szCs w:val="24"/>
              </w:rPr>
              <w:t>Mô tả</w:t>
            </w:r>
          </w:p>
        </w:tc>
        <w:tc>
          <w:tcPr>
            <w:tcW w:w="1720" w:type="dxa"/>
            <w:tcBorders>
              <w:top w:val="single" w:sz="8" w:space="0" w:color="auto"/>
              <w:bottom w:val="single" w:sz="8" w:space="0" w:color="FFFF00"/>
              <w:right w:val="single" w:sz="8" w:space="0" w:color="auto"/>
            </w:tcBorders>
            <w:shd w:val="clear" w:color="auto" w:fill="FFFF00"/>
            <w:vAlign w:val="bottom"/>
          </w:tcPr>
          <w:p w:rsidR="00F53A06" w:rsidRDefault="00F53A06" w:rsidP="00740CDE">
            <w:pPr>
              <w:ind w:left="400"/>
              <w:rPr>
                <w:sz w:val="20"/>
                <w:szCs w:val="20"/>
              </w:rPr>
            </w:pPr>
            <w:r>
              <w:rPr>
                <w:rFonts w:eastAsia="Times New Roman"/>
                <w:sz w:val="24"/>
                <w:szCs w:val="24"/>
              </w:rPr>
              <w:t>Qui trình</w:t>
            </w:r>
          </w:p>
        </w:tc>
        <w:tc>
          <w:tcPr>
            <w:tcW w:w="1740" w:type="dxa"/>
            <w:tcBorders>
              <w:top w:val="single" w:sz="8" w:space="0" w:color="auto"/>
              <w:bottom w:val="single" w:sz="8" w:space="0" w:color="FFFF00"/>
              <w:right w:val="single" w:sz="8" w:space="0" w:color="auto"/>
            </w:tcBorders>
            <w:shd w:val="clear" w:color="auto" w:fill="FFFF00"/>
            <w:vAlign w:val="bottom"/>
          </w:tcPr>
          <w:p w:rsidR="00F53A06" w:rsidRDefault="00F53A06" w:rsidP="00740CDE">
            <w:pPr>
              <w:ind w:left="480"/>
              <w:rPr>
                <w:sz w:val="20"/>
                <w:szCs w:val="20"/>
              </w:rPr>
            </w:pPr>
            <w:r>
              <w:rPr>
                <w:rFonts w:eastAsia="Times New Roman"/>
                <w:sz w:val="24"/>
                <w:szCs w:val="24"/>
              </w:rPr>
              <w:t>Kết quả</w:t>
            </w:r>
          </w:p>
        </w:tc>
      </w:tr>
      <w:tr w:rsidR="00740CDE" w:rsidTr="00740CDE">
        <w:trPr>
          <w:trHeight w:val="260"/>
        </w:trPr>
        <w:tc>
          <w:tcPr>
            <w:tcW w:w="2160" w:type="dxa"/>
            <w:tcBorders>
              <w:top w:val="single" w:sz="8" w:space="0" w:color="auto"/>
              <w:left w:val="single" w:sz="8" w:space="0" w:color="auto"/>
              <w:right w:val="single" w:sz="8" w:space="0" w:color="auto"/>
            </w:tcBorders>
            <w:vAlign w:val="bottom"/>
          </w:tcPr>
          <w:p w:rsidR="00740CDE" w:rsidRDefault="00740CDE" w:rsidP="00740CDE">
            <w:pPr>
              <w:spacing w:line="260" w:lineRule="exact"/>
              <w:ind w:left="120"/>
              <w:rPr>
                <w:sz w:val="20"/>
                <w:szCs w:val="20"/>
              </w:rPr>
            </w:pPr>
            <w:r>
              <w:rPr>
                <w:rFonts w:eastAsia="Times New Roman"/>
                <w:sz w:val="24"/>
                <w:szCs w:val="24"/>
              </w:rPr>
              <w:t>Layout</w:t>
            </w:r>
          </w:p>
        </w:tc>
        <w:tc>
          <w:tcPr>
            <w:tcW w:w="2920" w:type="dxa"/>
            <w:tcBorders>
              <w:top w:val="single" w:sz="8" w:space="0" w:color="auto"/>
              <w:right w:val="single" w:sz="8" w:space="0" w:color="auto"/>
            </w:tcBorders>
            <w:vAlign w:val="bottom"/>
          </w:tcPr>
          <w:p w:rsidR="00740CDE" w:rsidRDefault="00740CDE" w:rsidP="00740CDE">
            <w:pPr>
              <w:spacing w:line="260" w:lineRule="exact"/>
              <w:ind w:left="100"/>
              <w:rPr>
                <w:sz w:val="20"/>
                <w:szCs w:val="20"/>
              </w:rPr>
            </w:pPr>
            <w:r>
              <w:rPr>
                <w:rFonts w:eastAsia="Times New Roman"/>
                <w:sz w:val="24"/>
                <w:szCs w:val="24"/>
              </w:rPr>
              <w:t>Màn hình chính có:</w:t>
            </w:r>
          </w:p>
        </w:tc>
        <w:tc>
          <w:tcPr>
            <w:tcW w:w="1720" w:type="dxa"/>
            <w:tcBorders>
              <w:top w:val="single" w:sz="8" w:space="0" w:color="auto"/>
              <w:right w:val="single" w:sz="8" w:space="0" w:color="auto"/>
            </w:tcBorders>
            <w:vAlign w:val="bottom"/>
          </w:tcPr>
          <w:p w:rsidR="00740CDE" w:rsidRDefault="00740CDE" w:rsidP="00740CDE">
            <w:pPr>
              <w:spacing w:line="260" w:lineRule="exact"/>
              <w:ind w:left="100"/>
              <w:rPr>
                <w:sz w:val="20"/>
                <w:szCs w:val="20"/>
              </w:rPr>
            </w:pPr>
            <w:r>
              <w:rPr>
                <w:rFonts w:eastAsia="Times New Roman"/>
                <w:sz w:val="24"/>
                <w:szCs w:val="24"/>
              </w:rPr>
              <w:t>N/A</w:t>
            </w:r>
          </w:p>
        </w:tc>
        <w:tc>
          <w:tcPr>
            <w:tcW w:w="1740" w:type="dxa"/>
            <w:tcBorders>
              <w:top w:val="single" w:sz="8" w:space="0" w:color="auto"/>
              <w:right w:val="single" w:sz="8" w:space="0" w:color="auto"/>
            </w:tcBorders>
            <w:vAlign w:val="bottom"/>
          </w:tcPr>
          <w:p w:rsidR="00740CDE" w:rsidRDefault="00740CDE" w:rsidP="00740CDE">
            <w:pPr>
              <w:spacing w:line="260" w:lineRule="exact"/>
              <w:ind w:left="100"/>
              <w:rPr>
                <w:sz w:val="20"/>
                <w:szCs w:val="20"/>
              </w:rPr>
            </w:pPr>
            <w:r>
              <w:rPr>
                <w:rFonts w:eastAsia="Times New Roman"/>
                <w:sz w:val="24"/>
                <w:szCs w:val="24"/>
              </w:rPr>
              <w:t>N/A</w:t>
            </w:r>
          </w:p>
        </w:tc>
      </w:tr>
      <w:tr w:rsidR="00740CDE" w:rsidTr="00740CDE">
        <w:trPr>
          <w:trHeight w:val="276"/>
        </w:trPr>
        <w:tc>
          <w:tcPr>
            <w:tcW w:w="2160" w:type="dxa"/>
            <w:tcBorders>
              <w:left w:val="single" w:sz="8" w:space="0" w:color="auto"/>
              <w:right w:val="single" w:sz="8" w:space="0" w:color="auto"/>
            </w:tcBorders>
            <w:vAlign w:val="bottom"/>
          </w:tcPr>
          <w:p w:rsidR="00740CDE" w:rsidRDefault="00740CDE" w:rsidP="00740CDE">
            <w:pPr>
              <w:rPr>
                <w:sz w:val="24"/>
                <w:szCs w:val="24"/>
              </w:rPr>
            </w:pPr>
          </w:p>
        </w:tc>
        <w:tc>
          <w:tcPr>
            <w:tcW w:w="2920" w:type="dxa"/>
            <w:tcBorders>
              <w:right w:val="single" w:sz="8" w:space="0" w:color="auto"/>
            </w:tcBorders>
            <w:vAlign w:val="bottom"/>
          </w:tcPr>
          <w:p w:rsidR="00740CDE" w:rsidRDefault="00740CDE" w:rsidP="00740CDE">
            <w:pPr>
              <w:ind w:left="100"/>
              <w:rPr>
                <w:sz w:val="20"/>
                <w:szCs w:val="20"/>
              </w:rPr>
            </w:pPr>
            <w:r>
              <w:rPr>
                <w:rFonts w:eastAsia="Times New Roman"/>
                <w:sz w:val="24"/>
                <w:szCs w:val="24"/>
              </w:rPr>
              <w:t>- 1 imageview</w:t>
            </w:r>
          </w:p>
        </w:tc>
        <w:tc>
          <w:tcPr>
            <w:tcW w:w="1720" w:type="dxa"/>
            <w:tcBorders>
              <w:right w:val="single" w:sz="8" w:space="0" w:color="auto"/>
            </w:tcBorders>
            <w:vAlign w:val="bottom"/>
          </w:tcPr>
          <w:p w:rsidR="00740CDE" w:rsidRDefault="00740CDE" w:rsidP="00740CDE">
            <w:pPr>
              <w:rPr>
                <w:sz w:val="24"/>
                <w:szCs w:val="24"/>
              </w:rPr>
            </w:pPr>
          </w:p>
        </w:tc>
        <w:tc>
          <w:tcPr>
            <w:tcW w:w="1740" w:type="dxa"/>
            <w:tcBorders>
              <w:right w:val="single" w:sz="8" w:space="0" w:color="auto"/>
            </w:tcBorders>
            <w:vAlign w:val="bottom"/>
          </w:tcPr>
          <w:p w:rsidR="00740CDE" w:rsidRDefault="00740CDE" w:rsidP="00740CDE">
            <w:pPr>
              <w:rPr>
                <w:sz w:val="24"/>
                <w:szCs w:val="24"/>
              </w:rPr>
            </w:pPr>
          </w:p>
        </w:tc>
      </w:tr>
      <w:tr w:rsidR="00740CDE" w:rsidTr="00740CDE">
        <w:trPr>
          <w:trHeight w:val="276"/>
        </w:trPr>
        <w:tc>
          <w:tcPr>
            <w:tcW w:w="2160" w:type="dxa"/>
            <w:tcBorders>
              <w:left w:val="single" w:sz="8" w:space="0" w:color="auto"/>
              <w:right w:val="single" w:sz="8" w:space="0" w:color="auto"/>
            </w:tcBorders>
            <w:vAlign w:val="bottom"/>
          </w:tcPr>
          <w:p w:rsidR="00740CDE" w:rsidRDefault="00740CDE" w:rsidP="00740CDE">
            <w:pPr>
              <w:rPr>
                <w:sz w:val="24"/>
                <w:szCs w:val="24"/>
              </w:rPr>
            </w:pPr>
          </w:p>
        </w:tc>
        <w:tc>
          <w:tcPr>
            <w:tcW w:w="2920" w:type="dxa"/>
            <w:tcBorders>
              <w:right w:val="single" w:sz="8" w:space="0" w:color="auto"/>
            </w:tcBorders>
            <w:vAlign w:val="bottom"/>
          </w:tcPr>
          <w:p w:rsidR="00740CDE" w:rsidRDefault="00740CDE" w:rsidP="00740CDE">
            <w:pPr>
              <w:ind w:left="100"/>
              <w:rPr>
                <w:sz w:val="20"/>
                <w:szCs w:val="20"/>
              </w:rPr>
            </w:pPr>
            <w:r>
              <w:rPr>
                <w:rFonts w:eastAsia="Times New Roman"/>
                <w:sz w:val="24"/>
                <w:szCs w:val="24"/>
              </w:rPr>
              <w:t>- 3 EditText</w:t>
            </w:r>
          </w:p>
        </w:tc>
        <w:tc>
          <w:tcPr>
            <w:tcW w:w="1720" w:type="dxa"/>
            <w:tcBorders>
              <w:right w:val="single" w:sz="8" w:space="0" w:color="auto"/>
            </w:tcBorders>
            <w:vAlign w:val="bottom"/>
          </w:tcPr>
          <w:p w:rsidR="00740CDE" w:rsidRDefault="00740CDE" w:rsidP="00740CDE">
            <w:pPr>
              <w:rPr>
                <w:sz w:val="24"/>
                <w:szCs w:val="24"/>
              </w:rPr>
            </w:pPr>
          </w:p>
        </w:tc>
        <w:tc>
          <w:tcPr>
            <w:tcW w:w="1740" w:type="dxa"/>
            <w:tcBorders>
              <w:right w:val="single" w:sz="8" w:space="0" w:color="auto"/>
            </w:tcBorders>
            <w:vAlign w:val="bottom"/>
          </w:tcPr>
          <w:p w:rsidR="00740CDE" w:rsidRDefault="00740CDE" w:rsidP="00740CDE">
            <w:pPr>
              <w:rPr>
                <w:sz w:val="24"/>
                <w:szCs w:val="24"/>
              </w:rPr>
            </w:pPr>
          </w:p>
        </w:tc>
      </w:tr>
      <w:tr w:rsidR="00740CDE" w:rsidTr="00740CDE">
        <w:trPr>
          <w:trHeight w:val="276"/>
        </w:trPr>
        <w:tc>
          <w:tcPr>
            <w:tcW w:w="2160" w:type="dxa"/>
            <w:tcBorders>
              <w:left w:val="single" w:sz="8" w:space="0" w:color="auto"/>
              <w:right w:val="single" w:sz="8" w:space="0" w:color="auto"/>
            </w:tcBorders>
            <w:vAlign w:val="bottom"/>
          </w:tcPr>
          <w:p w:rsidR="00740CDE" w:rsidRDefault="00740CDE" w:rsidP="00740CDE">
            <w:pPr>
              <w:rPr>
                <w:sz w:val="24"/>
                <w:szCs w:val="24"/>
              </w:rPr>
            </w:pPr>
          </w:p>
        </w:tc>
        <w:tc>
          <w:tcPr>
            <w:tcW w:w="2920" w:type="dxa"/>
            <w:tcBorders>
              <w:right w:val="single" w:sz="8" w:space="0" w:color="auto"/>
            </w:tcBorders>
            <w:vAlign w:val="bottom"/>
          </w:tcPr>
          <w:p w:rsidR="00740CDE" w:rsidRDefault="00740CDE" w:rsidP="00740CDE">
            <w:pPr>
              <w:ind w:left="100"/>
              <w:rPr>
                <w:sz w:val="20"/>
                <w:szCs w:val="20"/>
              </w:rPr>
            </w:pPr>
            <w:r>
              <w:rPr>
                <w:rFonts w:eastAsia="Times New Roman"/>
                <w:sz w:val="24"/>
                <w:szCs w:val="24"/>
              </w:rPr>
              <w:t>-2 button</w:t>
            </w:r>
          </w:p>
        </w:tc>
        <w:tc>
          <w:tcPr>
            <w:tcW w:w="1720" w:type="dxa"/>
            <w:tcBorders>
              <w:right w:val="single" w:sz="8" w:space="0" w:color="auto"/>
            </w:tcBorders>
            <w:vAlign w:val="bottom"/>
          </w:tcPr>
          <w:p w:rsidR="00740CDE" w:rsidRDefault="00740CDE" w:rsidP="00740CDE">
            <w:pPr>
              <w:rPr>
                <w:sz w:val="24"/>
                <w:szCs w:val="24"/>
              </w:rPr>
            </w:pPr>
          </w:p>
        </w:tc>
        <w:tc>
          <w:tcPr>
            <w:tcW w:w="1740" w:type="dxa"/>
            <w:tcBorders>
              <w:right w:val="single" w:sz="8" w:space="0" w:color="auto"/>
            </w:tcBorders>
            <w:vAlign w:val="bottom"/>
          </w:tcPr>
          <w:p w:rsidR="00740CDE" w:rsidRDefault="00740CDE" w:rsidP="00740CDE">
            <w:pPr>
              <w:rPr>
                <w:sz w:val="24"/>
                <w:szCs w:val="24"/>
              </w:rPr>
            </w:pPr>
          </w:p>
        </w:tc>
      </w:tr>
      <w:tr w:rsidR="00740CDE" w:rsidTr="00740CDE">
        <w:trPr>
          <w:trHeight w:val="279"/>
        </w:trPr>
        <w:tc>
          <w:tcPr>
            <w:tcW w:w="2160" w:type="dxa"/>
            <w:tcBorders>
              <w:left w:val="single" w:sz="8" w:space="0" w:color="auto"/>
              <w:bottom w:val="single" w:sz="8" w:space="0" w:color="auto"/>
              <w:right w:val="single" w:sz="8" w:space="0" w:color="auto"/>
            </w:tcBorders>
            <w:vAlign w:val="bottom"/>
          </w:tcPr>
          <w:p w:rsidR="00740CDE" w:rsidRDefault="00740CDE" w:rsidP="00740CDE">
            <w:pPr>
              <w:rPr>
                <w:sz w:val="16"/>
                <w:szCs w:val="16"/>
              </w:rPr>
            </w:pPr>
          </w:p>
        </w:tc>
        <w:tc>
          <w:tcPr>
            <w:tcW w:w="2920" w:type="dxa"/>
            <w:tcBorders>
              <w:bottom w:val="single" w:sz="8" w:space="0" w:color="auto"/>
              <w:right w:val="single" w:sz="8" w:space="0" w:color="auto"/>
            </w:tcBorders>
            <w:vAlign w:val="bottom"/>
          </w:tcPr>
          <w:p w:rsidR="00740CDE" w:rsidRDefault="00740CDE" w:rsidP="00740CDE">
            <w:pPr>
              <w:rPr>
                <w:sz w:val="16"/>
                <w:szCs w:val="16"/>
              </w:rPr>
            </w:pPr>
          </w:p>
        </w:tc>
        <w:tc>
          <w:tcPr>
            <w:tcW w:w="1720" w:type="dxa"/>
            <w:tcBorders>
              <w:bottom w:val="single" w:sz="8" w:space="0" w:color="auto"/>
              <w:right w:val="single" w:sz="8" w:space="0" w:color="auto"/>
            </w:tcBorders>
            <w:vAlign w:val="bottom"/>
          </w:tcPr>
          <w:p w:rsidR="00740CDE" w:rsidRDefault="00740CDE" w:rsidP="00740CDE">
            <w:pPr>
              <w:rPr>
                <w:sz w:val="16"/>
                <w:szCs w:val="16"/>
              </w:rPr>
            </w:pPr>
          </w:p>
        </w:tc>
        <w:tc>
          <w:tcPr>
            <w:tcW w:w="1740" w:type="dxa"/>
            <w:tcBorders>
              <w:bottom w:val="single" w:sz="8" w:space="0" w:color="auto"/>
              <w:right w:val="single" w:sz="8" w:space="0" w:color="auto"/>
            </w:tcBorders>
            <w:vAlign w:val="bottom"/>
          </w:tcPr>
          <w:p w:rsidR="00740CDE" w:rsidRDefault="00740CDE" w:rsidP="00740CDE">
            <w:pPr>
              <w:rPr>
                <w:sz w:val="16"/>
                <w:szCs w:val="16"/>
              </w:rPr>
            </w:pPr>
          </w:p>
        </w:tc>
      </w:tr>
      <w:tr w:rsidR="00740CDE" w:rsidTr="00740CDE">
        <w:trPr>
          <w:trHeight w:val="264"/>
        </w:trPr>
        <w:tc>
          <w:tcPr>
            <w:tcW w:w="2160" w:type="dxa"/>
            <w:tcBorders>
              <w:left w:val="single" w:sz="8" w:space="0" w:color="auto"/>
              <w:right w:val="single" w:sz="8" w:space="0" w:color="auto"/>
            </w:tcBorders>
            <w:vAlign w:val="bottom"/>
          </w:tcPr>
          <w:p w:rsidR="00740CDE" w:rsidRDefault="00740CDE" w:rsidP="00740CDE">
            <w:pPr>
              <w:spacing w:line="260" w:lineRule="exact"/>
              <w:ind w:left="120"/>
              <w:rPr>
                <w:sz w:val="20"/>
                <w:szCs w:val="20"/>
              </w:rPr>
            </w:pPr>
            <w:r>
              <w:rPr>
                <w:rFonts w:eastAsia="Times New Roman"/>
                <w:sz w:val="24"/>
                <w:szCs w:val="24"/>
              </w:rPr>
              <w:t>Imageview</w:t>
            </w:r>
          </w:p>
        </w:tc>
        <w:tc>
          <w:tcPr>
            <w:tcW w:w="2920" w:type="dxa"/>
            <w:tcBorders>
              <w:right w:val="single" w:sz="8" w:space="0" w:color="auto"/>
            </w:tcBorders>
            <w:vAlign w:val="bottom"/>
          </w:tcPr>
          <w:p w:rsidR="00740CDE" w:rsidRDefault="00740CDE" w:rsidP="00740CDE">
            <w:pPr>
              <w:spacing w:line="260" w:lineRule="exact"/>
              <w:rPr>
                <w:sz w:val="20"/>
                <w:szCs w:val="20"/>
              </w:rPr>
            </w:pPr>
            <w:r>
              <w:rPr>
                <w:rFonts w:eastAsia="Times New Roman"/>
                <w:sz w:val="24"/>
                <w:szCs w:val="24"/>
              </w:rPr>
              <w:t>Thêm hình ảnh giáo viên</w:t>
            </w:r>
          </w:p>
        </w:tc>
        <w:tc>
          <w:tcPr>
            <w:tcW w:w="1720" w:type="dxa"/>
            <w:tcBorders>
              <w:right w:val="single" w:sz="8" w:space="0" w:color="auto"/>
            </w:tcBorders>
            <w:vAlign w:val="bottom"/>
          </w:tcPr>
          <w:p w:rsidR="00740CDE" w:rsidRDefault="00740CDE" w:rsidP="00740CDE">
            <w:pPr>
              <w:spacing w:line="260" w:lineRule="exact"/>
              <w:ind w:left="100"/>
              <w:rPr>
                <w:sz w:val="20"/>
                <w:szCs w:val="20"/>
              </w:rPr>
            </w:pPr>
            <w:r>
              <w:rPr>
                <w:rFonts w:eastAsia="Times New Roman"/>
                <w:sz w:val="24"/>
                <w:szCs w:val="24"/>
              </w:rPr>
              <w:t>Click</w:t>
            </w:r>
          </w:p>
        </w:tc>
        <w:tc>
          <w:tcPr>
            <w:tcW w:w="1740" w:type="dxa"/>
            <w:tcBorders>
              <w:right w:val="single" w:sz="8" w:space="0" w:color="auto"/>
            </w:tcBorders>
            <w:vAlign w:val="bottom"/>
          </w:tcPr>
          <w:p w:rsidR="00740CDE" w:rsidRDefault="00740CDE" w:rsidP="00740CDE">
            <w:pPr>
              <w:spacing w:line="260" w:lineRule="exact"/>
              <w:ind w:left="100"/>
              <w:rPr>
                <w:sz w:val="20"/>
                <w:szCs w:val="20"/>
              </w:rPr>
            </w:pPr>
            <w:r>
              <w:rPr>
                <w:rFonts w:eastAsia="Times New Roman"/>
                <w:sz w:val="24"/>
                <w:szCs w:val="24"/>
              </w:rPr>
              <w:t>Hiển thị hình ảnh giáo viên</w:t>
            </w:r>
          </w:p>
        </w:tc>
      </w:tr>
      <w:tr w:rsidR="00740CDE" w:rsidTr="00740CDE">
        <w:trPr>
          <w:trHeight w:val="276"/>
        </w:trPr>
        <w:tc>
          <w:tcPr>
            <w:tcW w:w="2160" w:type="dxa"/>
            <w:tcBorders>
              <w:left w:val="single" w:sz="8" w:space="0" w:color="auto"/>
              <w:right w:val="single" w:sz="8" w:space="0" w:color="auto"/>
            </w:tcBorders>
            <w:vAlign w:val="bottom"/>
          </w:tcPr>
          <w:p w:rsidR="00740CDE" w:rsidRDefault="00740CDE" w:rsidP="00740CDE">
            <w:pPr>
              <w:rPr>
                <w:sz w:val="24"/>
                <w:szCs w:val="24"/>
              </w:rPr>
            </w:pPr>
          </w:p>
        </w:tc>
        <w:tc>
          <w:tcPr>
            <w:tcW w:w="2920" w:type="dxa"/>
            <w:tcBorders>
              <w:right w:val="single" w:sz="8" w:space="0" w:color="auto"/>
            </w:tcBorders>
            <w:vAlign w:val="bottom"/>
          </w:tcPr>
          <w:p w:rsidR="00740CDE" w:rsidRDefault="00740CDE" w:rsidP="00740CDE">
            <w:pPr>
              <w:rPr>
                <w:sz w:val="20"/>
                <w:szCs w:val="20"/>
              </w:rPr>
            </w:pPr>
          </w:p>
        </w:tc>
        <w:tc>
          <w:tcPr>
            <w:tcW w:w="1720" w:type="dxa"/>
            <w:tcBorders>
              <w:right w:val="single" w:sz="8" w:space="0" w:color="auto"/>
            </w:tcBorders>
            <w:vAlign w:val="bottom"/>
          </w:tcPr>
          <w:p w:rsidR="00740CDE" w:rsidRDefault="00740CDE" w:rsidP="00740CDE">
            <w:pPr>
              <w:rPr>
                <w:sz w:val="20"/>
                <w:szCs w:val="20"/>
              </w:rPr>
            </w:pPr>
          </w:p>
        </w:tc>
        <w:tc>
          <w:tcPr>
            <w:tcW w:w="1740" w:type="dxa"/>
            <w:tcBorders>
              <w:right w:val="single" w:sz="8" w:space="0" w:color="auto"/>
            </w:tcBorders>
            <w:vAlign w:val="bottom"/>
          </w:tcPr>
          <w:p w:rsidR="00740CDE" w:rsidRDefault="00740CDE" w:rsidP="00740CDE">
            <w:pPr>
              <w:rPr>
                <w:sz w:val="20"/>
                <w:szCs w:val="20"/>
              </w:rPr>
            </w:pPr>
          </w:p>
        </w:tc>
      </w:tr>
      <w:tr w:rsidR="00740CDE" w:rsidTr="00740CDE">
        <w:trPr>
          <w:trHeight w:val="276"/>
        </w:trPr>
        <w:tc>
          <w:tcPr>
            <w:tcW w:w="2160" w:type="dxa"/>
            <w:tcBorders>
              <w:left w:val="single" w:sz="8" w:space="0" w:color="auto"/>
              <w:right w:val="single" w:sz="8" w:space="0" w:color="auto"/>
            </w:tcBorders>
            <w:vAlign w:val="bottom"/>
          </w:tcPr>
          <w:p w:rsidR="00740CDE" w:rsidRDefault="00740CDE" w:rsidP="00740CDE">
            <w:pPr>
              <w:rPr>
                <w:sz w:val="24"/>
                <w:szCs w:val="24"/>
              </w:rPr>
            </w:pPr>
          </w:p>
        </w:tc>
        <w:tc>
          <w:tcPr>
            <w:tcW w:w="2920" w:type="dxa"/>
            <w:tcBorders>
              <w:right w:val="single" w:sz="8" w:space="0" w:color="auto"/>
            </w:tcBorders>
            <w:vAlign w:val="bottom"/>
          </w:tcPr>
          <w:p w:rsidR="00740CDE" w:rsidRDefault="00740CDE" w:rsidP="00740CDE">
            <w:pPr>
              <w:rPr>
                <w:sz w:val="20"/>
                <w:szCs w:val="20"/>
              </w:rPr>
            </w:pPr>
          </w:p>
        </w:tc>
        <w:tc>
          <w:tcPr>
            <w:tcW w:w="1720" w:type="dxa"/>
            <w:tcBorders>
              <w:right w:val="single" w:sz="8" w:space="0" w:color="auto"/>
            </w:tcBorders>
            <w:vAlign w:val="bottom"/>
          </w:tcPr>
          <w:p w:rsidR="00740CDE" w:rsidRDefault="00740CDE" w:rsidP="00740CDE">
            <w:pPr>
              <w:rPr>
                <w:sz w:val="24"/>
                <w:szCs w:val="24"/>
              </w:rPr>
            </w:pPr>
          </w:p>
        </w:tc>
        <w:tc>
          <w:tcPr>
            <w:tcW w:w="1740" w:type="dxa"/>
            <w:tcBorders>
              <w:right w:val="single" w:sz="8" w:space="0" w:color="auto"/>
            </w:tcBorders>
            <w:vAlign w:val="bottom"/>
          </w:tcPr>
          <w:p w:rsidR="00740CDE" w:rsidRDefault="00740CDE" w:rsidP="00740CDE">
            <w:pPr>
              <w:rPr>
                <w:sz w:val="20"/>
                <w:szCs w:val="20"/>
              </w:rPr>
            </w:pPr>
          </w:p>
        </w:tc>
      </w:tr>
      <w:tr w:rsidR="00740CDE" w:rsidTr="00740CDE">
        <w:trPr>
          <w:trHeight w:val="279"/>
        </w:trPr>
        <w:tc>
          <w:tcPr>
            <w:tcW w:w="2160" w:type="dxa"/>
            <w:tcBorders>
              <w:left w:val="single" w:sz="8" w:space="0" w:color="auto"/>
              <w:bottom w:val="single" w:sz="8" w:space="0" w:color="auto"/>
              <w:right w:val="single" w:sz="8" w:space="0" w:color="auto"/>
            </w:tcBorders>
            <w:vAlign w:val="bottom"/>
          </w:tcPr>
          <w:p w:rsidR="00740CDE" w:rsidRDefault="00740CDE" w:rsidP="00740CDE">
            <w:pPr>
              <w:rPr>
                <w:sz w:val="24"/>
                <w:szCs w:val="24"/>
              </w:rPr>
            </w:pPr>
          </w:p>
        </w:tc>
        <w:tc>
          <w:tcPr>
            <w:tcW w:w="2920" w:type="dxa"/>
            <w:tcBorders>
              <w:bottom w:val="single" w:sz="8" w:space="0" w:color="auto"/>
              <w:right w:val="single" w:sz="8" w:space="0" w:color="auto"/>
            </w:tcBorders>
            <w:vAlign w:val="bottom"/>
          </w:tcPr>
          <w:p w:rsidR="00740CDE" w:rsidRDefault="00740CDE" w:rsidP="00740CDE">
            <w:pPr>
              <w:rPr>
                <w:sz w:val="20"/>
                <w:szCs w:val="20"/>
              </w:rPr>
            </w:pPr>
          </w:p>
        </w:tc>
        <w:tc>
          <w:tcPr>
            <w:tcW w:w="1720" w:type="dxa"/>
            <w:tcBorders>
              <w:bottom w:val="single" w:sz="8" w:space="0" w:color="auto"/>
              <w:right w:val="single" w:sz="8" w:space="0" w:color="auto"/>
            </w:tcBorders>
            <w:vAlign w:val="bottom"/>
          </w:tcPr>
          <w:p w:rsidR="00740CDE" w:rsidRDefault="00740CDE" w:rsidP="00740CDE">
            <w:pPr>
              <w:rPr>
                <w:sz w:val="24"/>
                <w:szCs w:val="24"/>
              </w:rPr>
            </w:pPr>
          </w:p>
        </w:tc>
        <w:tc>
          <w:tcPr>
            <w:tcW w:w="1740" w:type="dxa"/>
            <w:tcBorders>
              <w:bottom w:val="single" w:sz="8" w:space="0" w:color="auto"/>
              <w:right w:val="single" w:sz="8" w:space="0" w:color="auto"/>
            </w:tcBorders>
            <w:vAlign w:val="bottom"/>
          </w:tcPr>
          <w:p w:rsidR="00740CDE" w:rsidRDefault="00740CDE" w:rsidP="00740CDE">
            <w:pPr>
              <w:rPr>
                <w:sz w:val="24"/>
                <w:szCs w:val="24"/>
              </w:rPr>
            </w:pPr>
          </w:p>
        </w:tc>
      </w:tr>
      <w:tr w:rsidR="00740CDE" w:rsidTr="00740CDE">
        <w:trPr>
          <w:trHeight w:val="263"/>
        </w:trPr>
        <w:tc>
          <w:tcPr>
            <w:tcW w:w="2160" w:type="dxa"/>
            <w:tcBorders>
              <w:left w:val="single" w:sz="8" w:space="0" w:color="auto"/>
              <w:right w:val="single" w:sz="8" w:space="0" w:color="auto"/>
            </w:tcBorders>
            <w:vAlign w:val="bottom"/>
          </w:tcPr>
          <w:p w:rsidR="00740CDE" w:rsidRDefault="00740CDE" w:rsidP="00740CDE">
            <w:pPr>
              <w:spacing w:line="263" w:lineRule="exact"/>
              <w:ind w:left="120"/>
              <w:rPr>
                <w:sz w:val="20"/>
                <w:szCs w:val="20"/>
              </w:rPr>
            </w:pPr>
            <w:r>
              <w:rPr>
                <w:rFonts w:eastAsia="Times New Roman"/>
                <w:sz w:val="24"/>
                <w:szCs w:val="24"/>
              </w:rPr>
              <w:t>EditText</w:t>
            </w:r>
          </w:p>
        </w:tc>
        <w:tc>
          <w:tcPr>
            <w:tcW w:w="2920" w:type="dxa"/>
            <w:tcBorders>
              <w:right w:val="single" w:sz="8" w:space="0" w:color="auto"/>
            </w:tcBorders>
            <w:vAlign w:val="bottom"/>
          </w:tcPr>
          <w:p w:rsidR="00740CDE" w:rsidRDefault="00740CDE" w:rsidP="00740CDE">
            <w:pPr>
              <w:spacing w:line="263" w:lineRule="exact"/>
              <w:ind w:left="100"/>
              <w:rPr>
                <w:sz w:val="20"/>
                <w:szCs w:val="20"/>
              </w:rPr>
            </w:pPr>
            <w:r>
              <w:rPr>
                <w:rFonts w:eastAsia="Times New Roman"/>
                <w:sz w:val="24"/>
                <w:szCs w:val="24"/>
              </w:rPr>
              <w:t>Nhập cách thông tin cần thiêt</w:t>
            </w:r>
          </w:p>
        </w:tc>
        <w:tc>
          <w:tcPr>
            <w:tcW w:w="1720" w:type="dxa"/>
            <w:tcBorders>
              <w:right w:val="single" w:sz="8" w:space="0" w:color="auto"/>
            </w:tcBorders>
            <w:vAlign w:val="bottom"/>
          </w:tcPr>
          <w:p w:rsidR="00740CDE" w:rsidRDefault="00740CDE" w:rsidP="00740CDE">
            <w:pPr>
              <w:spacing w:line="263" w:lineRule="exact"/>
              <w:ind w:left="100"/>
              <w:rPr>
                <w:sz w:val="20"/>
                <w:szCs w:val="20"/>
              </w:rPr>
            </w:pPr>
            <w:r>
              <w:rPr>
                <w:rFonts w:eastAsia="Times New Roman"/>
                <w:sz w:val="24"/>
                <w:szCs w:val="24"/>
              </w:rPr>
              <w:t>Click</w:t>
            </w:r>
          </w:p>
        </w:tc>
        <w:tc>
          <w:tcPr>
            <w:tcW w:w="1740" w:type="dxa"/>
            <w:tcBorders>
              <w:right w:val="single" w:sz="8" w:space="0" w:color="auto"/>
            </w:tcBorders>
            <w:vAlign w:val="bottom"/>
          </w:tcPr>
          <w:p w:rsidR="00740CDE" w:rsidRDefault="00740CDE" w:rsidP="00740CDE">
            <w:pPr>
              <w:spacing w:line="263" w:lineRule="exact"/>
              <w:ind w:left="100"/>
              <w:rPr>
                <w:sz w:val="20"/>
                <w:szCs w:val="20"/>
              </w:rPr>
            </w:pPr>
            <w:r>
              <w:rPr>
                <w:rFonts w:eastAsia="Times New Roman"/>
                <w:sz w:val="24"/>
                <w:szCs w:val="24"/>
              </w:rPr>
              <w:t>Lưu lại chi tiết cần thiết</w:t>
            </w:r>
          </w:p>
        </w:tc>
      </w:tr>
      <w:tr w:rsidR="00740CDE" w:rsidTr="00740CDE">
        <w:trPr>
          <w:trHeight w:val="276"/>
        </w:trPr>
        <w:tc>
          <w:tcPr>
            <w:tcW w:w="2160" w:type="dxa"/>
            <w:tcBorders>
              <w:left w:val="single" w:sz="8" w:space="0" w:color="auto"/>
              <w:right w:val="single" w:sz="8" w:space="0" w:color="auto"/>
            </w:tcBorders>
            <w:vAlign w:val="bottom"/>
          </w:tcPr>
          <w:p w:rsidR="00740CDE" w:rsidRDefault="00740CDE" w:rsidP="00740CDE">
            <w:pPr>
              <w:rPr>
                <w:sz w:val="24"/>
                <w:szCs w:val="24"/>
              </w:rPr>
            </w:pPr>
          </w:p>
        </w:tc>
        <w:tc>
          <w:tcPr>
            <w:tcW w:w="2920" w:type="dxa"/>
            <w:tcBorders>
              <w:right w:val="single" w:sz="8" w:space="0" w:color="auto"/>
            </w:tcBorders>
            <w:vAlign w:val="bottom"/>
          </w:tcPr>
          <w:p w:rsidR="00740CDE" w:rsidRDefault="00740CDE" w:rsidP="00740CDE">
            <w:pPr>
              <w:ind w:left="100"/>
              <w:rPr>
                <w:sz w:val="20"/>
                <w:szCs w:val="20"/>
              </w:rPr>
            </w:pPr>
          </w:p>
        </w:tc>
        <w:tc>
          <w:tcPr>
            <w:tcW w:w="1720" w:type="dxa"/>
            <w:tcBorders>
              <w:right w:val="single" w:sz="8" w:space="0" w:color="auto"/>
            </w:tcBorders>
            <w:vAlign w:val="bottom"/>
          </w:tcPr>
          <w:p w:rsidR="00740CDE" w:rsidRDefault="00740CDE" w:rsidP="00740CDE">
            <w:pPr>
              <w:rPr>
                <w:sz w:val="24"/>
                <w:szCs w:val="24"/>
              </w:rPr>
            </w:pPr>
          </w:p>
        </w:tc>
        <w:tc>
          <w:tcPr>
            <w:tcW w:w="1740" w:type="dxa"/>
            <w:tcBorders>
              <w:right w:val="single" w:sz="8" w:space="0" w:color="auto"/>
            </w:tcBorders>
            <w:vAlign w:val="bottom"/>
          </w:tcPr>
          <w:p w:rsidR="00740CDE" w:rsidRDefault="00740CDE" w:rsidP="00740CDE">
            <w:pPr>
              <w:rPr>
                <w:sz w:val="20"/>
                <w:szCs w:val="20"/>
              </w:rPr>
            </w:pPr>
          </w:p>
        </w:tc>
      </w:tr>
      <w:tr w:rsidR="00740CDE" w:rsidTr="00740CDE">
        <w:trPr>
          <w:trHeight w:val="276"/>
        </w:trPr>
        <w:tc>
          <w:tcPr>
            <w:tcW w:w="2160" w:type="dxa"/>
            <w:tcBorders>
              <w:left w:val="single" w:sz="8" w:space="0" w:color="auto"/>
              <w:right w:val="single" w:sz="8" w:space="0" w:color="auto"/>
            </w:tcBorders>
            <w:vAlign w:val="bottom"/>
          </w:tcPr>
          <w:p w:rsidR="00740CDE" w:rsidRDefault="00740CDE" w:rsidP="00740CDE">
            <w:pPr>
              <w:rPr>
                <w:sz w:val="24"/>
                <w:szCs w:val="24"/>
              </w:rPr>
            </w:pPr>
          </w:p>
        </w:tc>
        <w:tc>
          <w:tcPr>
            <w:tcW w:w="2920" w:type="dxa"/>
            <w:tcBorders>
              <w:right w:val="single" w:sz="8" w:space="0" w:color="auto"/>
            </w:tcBorders>
            <w:vAlign w:val="bottom"/>
          </w:tcPr>
          <w:p w:rsidR="00740CDE" w:rsidRDefault="00740CDE" w:rsidP="00740CDE">
            <w:pPr>
              <w:rPr>
                <w:sz w:val="24"/>
                <w:szCs w:val="24"/>
              </w:rPr>
            </w:pPr>
          </w:p>
        </w:tc>
        <w:tc>
          <w:tcPr>
            <w:tcW w:w="1720" w:type="dxa"/>
            <w:tcBorders>
              <w:right w:val="single" w:sz="8" w:space="0" w:color="auto"/>
            </w:tcBorders>
            <w:vAlign w:val="bottom"/>
          </w:tcPr>
          <w:p w:rsidR="00740CDE" w:rsidRDefault="00740CDE" w:rsidP="00740CDE">
            <w:pPr>
              <w:rPr>
                <w:sz w:val="24"/>
                <w:szCs w:val="24"/>
              </w:rPr>
            </w:pPr>
          </w:p>
        </w:tc>
        <w:tc>
          <w:tcPr>
            <w:tcW w:w="1740" w:type="dxa"/>
            <w:tcBorders>
              <w:right w:val="single" w:sz="8" w:space="0" w:color="auto"/>
            </w:tcBorders>
            <w:vAlign w:val="bottom"/>
          </w:tcPr>
          <w:p w:rsidR="00740CDE" w:rsidRDefault="00740CDE" w:rsidP="00740CDE">
            <w:pPr>
              <w:rPr>
                <w:sz w:val="24"/>
                <w:szCs w:val="24"/>
              </w:rPr>
            </w:pPr>
          </w:p>
        </w:tc>
      </w:tr>
      <w:tr w:rsidR="00740CDE" w:rsidTr="00740CDE">
        <w:trPr>
          <w:trHeight w:val="149"/>
        </w:trPr>
        <w:tc>
          <w:tcPr>
            <w:tcW w:w="2160" w:type="dxa"/>
            <w:tcBorders>
              <w:left w:val="single" w:sz="8" w:space="0" w:color="auto"/>
              <w:bottom w:val="single" w:sz="8" w:space="0" w:color="auto"/>
              <w:right w:val="single" w:sz="8" w:space="0" w:color="auto"/>
            </w:tcBorders>
            <w:vAlign w:val="bottom"/>
          </w:tcPr>
          <w:p w:rsidR="00740CDE" w:rsidRDefault="00740CDE" w:rsidP="00740CDE">
            <w:pPr>
              <w:spacing w:line="262" w:lineRule="exact"/>
              <w:ind w:left="120"/>
              <w:rPr>
                <w:sz w:val="20"/>
                <w:szCs w:val="20"/>
              </w:rPr>
            </w:pPr>
            <w:r>
              <w:rPr>
                <w:rFonts w:eastAsia="Times New Roman"/>
                <w:sz w:val="24"/>
                <w:szCs w:val="24"/>
              </w:rPr>
              <w:t>Button “Hủy”</w:t>
            </w:r>
          </w:p>
        </w:tc>
        <w:tc>
          <w:tcPr>
            <w:tcW w:w="2920" w:type="dxa"/>
            <w:tcBorders>
              <w:bottom w:val="single" w:sz="8" w:space="0" w:color="auto"/>
              <w:right w:val="single" w:sz="8" w:space="0" w:color="auto"/>
            </w:tcBorders>
            <w:vAlign w:val="bottom"/>
          </w:tcPr>
          <w:p w:rsidR="00740CDE" w:rsidRDefault="00740CDE" w:rsidP="00740CDE">
            <w:pPr>
              <w:spacing w:line="262" w:lineRule="exact"/>
              <w:ind w:left="100"/>
              <w:rPr>
                <w:sz w:val="20"/>
                <w:szCs w:val="20"/>
              </w:rPr>
            </w:pPr>
            <w:r>
              <w:rPr>
                <w:rFonts w:eastAsia="Times New Roman"/>
                <w:sz w:val="24"/>
                <w:szCs w:val="24"/>
              </w:rPr>
              <w:t>Quay về màn hình “Giáo</w:t>
            </w:r>
          </w:p>
        </w:tc>
        <w:tc>
          <w:tcPr>
            <w:tcW w:w="1720" w:type="dxa"/>
            <w:tcBorders>
              <w:bottom w:val="single" w:sz="8" w:space="0" w:color="auto"/>
              <w:right w:val="single" w:sz="8" w:space="0" w:color="auto"/>
            </w:tcBorders>
            <w:vAlign w:val="bottom"/>
          </w:tcPr>
          <w:p w:rsidR="00740CDE" w:rsidRDefault="00740CDE" w:rsidP="00740CDE">
            <w:pPr>
              <w:spacing w:line="262" w:lineRule="exact"/>
              <w:ind w:left="100"/>
              <w:rPr>
                <w:sz w:val="20"/>
                <w:szCs w:val="20"/>
              </w:rPr>
            </w:pPr>
            <w:r>
              <w:rPr>
                <w:rFonts w:eastAsia="Times New Roman"/>
                <w:sz w:val="24"/>
                <w:szCs w:val="24"/>
              </w:rPr>
              <w:t>Click</w:t>
            </w:r>
          </w:p>
        </w:tc>
        <w:tc>
          <w:tcPr>
            <w:tcW w:w="1740" w:type="dxa"/>
            <w:tcBorders>
              <w:bottom w:val="single" w:sz="8" w:space="0" w:color="auto"/>
              <w:right w:val="single" w:sz="8" w:space="0" w:color="auto"/>
            </w:tcBorders>
            <w:vAlign w:val="bottom"/>
          </w:tcPr>
          <w:p w:rsidR="00740CDE" w:rsidRDefault="00740CDE" w:rsidP="00740CDE">
            <w:pPr>
              <w:spacing w:line="262" w:lineRule="exact"/>
              <w:ind w:left="100"/>
              <w:rPr>
                <w:sz w:val="20"/>
                <w:szCs w:val="20"/>
              </w:rPr>
            </w:pPr>
            <w:r>
              <w:rPr>
                <w:rFonts w:eastAsia="Times New Roman"/>
                <w:sz w:val="24"/>
                <w:szCs w:val="24"/>
              </w:rPr>
              <w:t>Quay về màn hình</w:t>
            </w:r>
          </w:p>
        </w:tc>
      </w:tr>
      <w:tr w:rsidR="00740CDE" w:rsidTr="00740CDE">
        <w:trPr>
          <w:trHeight w:val="260"/>
        </w:trPr>
        <w:tc>
          <w:tcPr>
            <w:tcW w:w="2160" w:type="dxa"/>
            <w:tcBorders>
              <w:left w:val="single" w:sz="8" w:space="0" w:color="auto"/>
              <w:right w:val="single" w:sz="8" w:space="0" w:color="auto"/>
            </w:tcBorders>
            <w:vAlign w:val="bottom"/>
          </w:tcPr>
          <w:p w:rsidR="00740CDE" w:rsidRDefault="00740CDE" w:rsidP="00740CDE">
            <w:pPr>
              <w:rPr>
                <w:sz w:val="24"/>
                <w:szCs w:val="24"/>
              </w:rPr>
            </w:pPr>
          </w:p>
        </w:tc>
        <w:tc>
          <w:tcPr>
            <w:tcW w:w="2920" w:type="dxa"/>
            <w:tcBorders>
              <w:right w:val="single" w:sz="8" w:space="0" w:color="auto"/>
            </w:tcBorders>
            <w:vAlign w:val="bottom"/>
          </w:tcPr>
          <w:p w:rsidR="00740CDE" w:rsidRDefault="00740CDE" w:rsidP="00740CDE">
            <w:pPr>
              <w:rPr>
                <w:sz w:val="24"/>
                <w:szCs w:val="24"/>
              </w:rPr>
            </w:pPr>
            <w:r>
              <w:rPr>
                <w:sz w:val="24"/>
                <w:szCs w:val="24"/>
              </w:rPr>
              <w:t>Viên”</w:t>
            </w:r>
          </w:p>
        </w:tc>
        <w:tc>
          <w:tcPr>
            <w:tcW w:w="1720" w:type="dxa"/>
            <w:tcBorders>
              <w:right w:val="single" w:sz="8" w:space="0" w:color="auto"/>
            </w:tcBorders>
            <w:vAlign w:val="bottom"/>
          </w:tcPr>
          <w:p w:rsidR="00740CDE" w:rsidRDefault="00740CDE" w:rsidP="00740CDE">
            <w:pPr>
              <w:rPr>
                <w:sz w:val="24"/>
                <w:szCs w:val="24"/>
              </w:rPr>
            </w:pPr>
          </w:p>
        </w:tc>
        <w:tc>
          <w:tcPr>
            <w:tcW w:w="1740" w:type="dxa"/>
            <w:tcBorders>
              <w:right w:val="single" w:sz="8" w:space="0" w:color="auto"/>
            </w:tcBorders>
            <w:vAlign w:val="bottom"/>
          </w:tcPr>
          <w:p w:rsidR="00740CDE" w:rsidRDefault="00740CDE" w:rsidP="00740CDE">
            <w:pPr>
              <w:ind w:left="100"/>
              <w:rPr>
                <w:sz w:val="20"/>
                <w:szCs w:val="20"/>
              </w:rPr>
            </w:pPr>
            <w:r>
              <w:rPr>
                <w:rFonts w:eastAsia="Times New Roman"/>
                <w:sz w:val="24"/>
                <w:szCs w:val="24"/>
              </w:rPr>
              <w:t>“Giáo viên”</w:t>
            </w:r>
          </w:p>
        </w:tc>
      </w:tr>
      <w:tr w:rsidR="00740CDE" w:rsidTr="00740CDE">
        <w:trPr>
          <w:trHeight w:val="276"/>
        </w:trPr>
        <w:tc>
          <w:tcPr>
            <w:tcW w:w="2160" w:type="dxa"/>
            <w:tcBorders>
              <w:left w:val="single" w:sz="8" w:space="0" w:color="auto"/>
              <w:right w:val="single" w:sz="8" w:space="0" w:color="auto"/>
            </w:tcBorders>
            <w:vAlign w:val="bottom"/>
          </w:tcPr>
          <w:p w:rsidR="00740CDE" w:rsidRDefault="00740CDE" w:rsidP="00740CDE">
            <w:pPr>
              <w:rPr>
                <w:sz w:val="24"/>
                <w:szCs w:val="24"/>
              </w:rPr>
            </w:pPr>
          </w:p>
        </w:tc>
        <w:tc>
          <w:tcPr>
            <w:tcW w:w="2920" w:type="dxa"/>
            <w:tcBorders>
              <w:right w:val="single" w:sz="8" w:space="0" w:color="auto"/>
            </w:tcBorders>
            <w:vAlign w:val="bottom"/>
          </w:tcPr>
          <w:p w:rsidR="00740CDE" w:rsidRDefault="00740CDE" w:rsidP="00740CDE">
            <w:pPr>
              <w:rPr>
                <w:sz w:val="24"/>
                <w:szCs w:val="24"/>
              </w:rPr>
            </w:pPr>
          </w:p>
        </w:tc>
        <w:tc>
          <w:tcPr>
            <w:tcW w:w="1720" w:type="dxa"/>
            <w:tcBorders>
              <w:right w:val="single" w:sz="8" w:space="0" w:color="auto"/>
            </w:tcBorders>
            <w:vAlign w:val="bottom"/>
          </w:tcPr>
          <w:p w:rsidR="00740CDE" w:rsidRDefault="00740CDE" w:rsidP="00740CDE">
            <w:pPr>
              <w:rPr>
                <w:sz w:val="24"/>
                <w:szCs w:val="24"/>
              </w:rPr>
            </w:pPr>
          </w:p>
        </w:tc>
        <w:tc>
          <w:tcPr>
            <w:tcW w:w="1740" w:type="dxa"/>
            <w:tcBorders>
              <w:right w:val="single" w:sz="8" w:space="0" w:color="auto"/>
            </w:tcBorders>
            <w:vAlign w:val="bottom"/>
          </w:tcPr>
          <w:p w:rsidR="00740CDE" w:rsidRDefault="00740CDE" w:rsidP="00740CDE">
            <w:pPr>
              <w:rPr>
                <w:sz w:val="24"/>
                <w:szCs w:val="24"/>
              </w:rPr>
            </w:pPr>
          </w:p>
        </w:tc>
      </w:tr>
      <w:tr w:rsidR="00740CDE" w:rsidTr="00740CDE">
        <w:trPr>
          <w:trHeight w:val="426"/>
        </w:trPr>
        <w:tc>
          <w:tcPr>
            <w:tcW w:w="2160" w:type="dxa"/>
            <w:tcBorders>
              <w:left w:val="single" w:sz="8" w:space="0" w:color="auto"/>
              <w:bottom w:val="single" w:sz="8" w:space="0" w:color="auto"/>
              <w:right w:val="single" w:sz="8" w:space="0" w:color="auto"/>
            </w:tcBorders>
            <w:vAlign w:val="bottom"/>
          </w:tcPr>
          <w:p w:rsidR="00740CDE" w:rsidRDefault="00740CDE" w:rsidP="00740CDE">
            <w:pPr>
              <w:rPr>
                <w:sz w:val="24"/>
                <w:szCs w:val="24"/>
              </w:rPr>
            </w:pPr>
            <w:r>
              <w:rPr>
                <w:rFonts w:eastAsia="Times New Roman"/>
                <w:sz w:val="24"/>
                <w:szCs w:val="24"/>
              </w:rPr>
              <w:t>Button “Thêm”</w:t>
            </w:r>
          </w:p>
        </w:tc>
        <w:tc>
          <w:tcPr>
            <w:tcW w:w="2920" w:type="dxa"/>
            <w:tcBorders>
              <w:bottom w:val="single" w:sz="8" w:space="0" w:color="auto"/>
              <w:right w:val="single" w:sz="8" w:space="0" w:color="auto"/>
            </w:tcBorders>
            <w:vAlign w:val="bottom"/>
          </w:tcPr>
          <w:p w:rsidR="00740CDE" w:rsidRDefault="00740CDE" w:rsidP="00740CDE">
            <w:pPr>
              <w:rPr>
                <w:sz w:val="24"/>
                <w:szCs w:val="24"/>
              </w:rPr>
            </w:pPr>
            <w:r>
              <w:rPr>
                <w:sz w:val="24"/>
                <w:szCs w:val="24"/>
              </w:rPr>
              <w:t>Thêm dữ liệu</w:t>
            </w:r>
          </w:p>
        </w:tc>
        <w:tc>
          <w:tcPr>
            <w:tcW w:w="1720" w:type="dxa"/>
            <w:tcBorders>
              <w:bottom w:val="single" w:sz="8" w:space="0" w:color="auto"/>
              <w:right w:val="single" w:sz="8" w:space="0" w:color="auto"/>
            </w:tcBorders>
            <w:vAlign w:val="bottom"/>
          </w:tcPr>
          <w:p w:rsidR="00740CDE" w:rsidRDefault="00740CDE" w:rsidP="00740CDE">
            <w:pPr>
              <w:rPr>
                <w:sz w:val="24"/>
                <w:szCs w:val="24"/>
              </w:rPr>
            </w:pPr>
            <w:r>
              <w:rPr>
                <w:sz w:val="24"/>
                <w:szCs w:val="24"/>
              </w:rPr>
              <w:t>Click</w:t>
            </w:r>
          </w:p>
        </w:tc>
        <w:tc>
          <w:tcPr>
            <w:tcW w:w="1740" w:type="dxa"/>
            <w:tcBorders>
              <w:bottom w:val="single" w:sz="8" w:space="0" w:color="auto"/>
              <w:right w:val="single" w:sz="8" w:space="0" w:color="auto"/>
            </w:tcBorders>
            <w:vAlign w:val="bottom"/>
          </w:tcPr>
          <w:p w:rsidR="00740CDE" w:rsidRDefault="00740CDE" w:rsidP="00740CDE">
            <w:pPr>
              <w:rPr>
                <w:sz w:val="24"/>
                <w:szCs w:val="24"/>
              </w:rPr>
            </w:pPr>
            <w:r>
              <w:rPr>
                <w:sz w:val="24"/>
                <w:szCs w:val="24"/>
              </w:rPr>
              <w:t>Hiển thị dữ liệu</w:t>
            </w:r>
          </w:p>
        </w:tc>
      </w:tr>
    </w:tbl>
    <w:p w:rsidR="00F53A06" w:rsidRDefault="00F53A06" w:rsidP="00F53A06">
      <w:pPr>
        <w:spacing w:line="200" w:lineRule="exact"/>
        <w:rPr>
          <w:sz w:val="20"/>
          <w:szCs w:val="20"/>
        </w:rPr>
      </w:pPr>
    </w:p>
    <w:p w:rsidR="00F53A06" w:rsidRDefault="00F53A06" w:rsidP="00F53A06">
      <w:pPr>
        <w:spacing w:line="366" w:lineRule="exact"/>
        <w:rPr>
          <w:sz w:val="20"/>
          <w:szCs w:val="20"/>
        </w:rPr>
      </w:pPr>
    </w:p>
    <w:p w:rsidR="00F53A06" w:rsidRDefault="00F53A06" w:rsidP="00F53A06">
      <w:pPr>
        <w:ind w:left="120"/>
        <w:rPr>
          <w:sz w:val="20"/>
          <w:szCs w:val="20"/>
        </w:rPr>
      </w:pPr>
      <w:r>
        <w:rPr>
          <w:rFonts w:eastAsia="Times New Roman"/>
          <w:b/>
          <w:bCs/>
          <w:sz w:val="24"/>
          <w:szCs w:val="24"/>
        </w:rPr>
        <w:t xml:space="preserve">Làm thế nào: </w:t>
      </w:r>
      <w:r>
        <w:rPr>
          <w:rFonts w:eastAsia="Times New Roman"/>
          <w:sz w:val="24"/>
          <w:szCs w:val="24"/>
        </w:rPr>
        <w:t xml:space="preserve">Màn hình </w:t>
      </w:r>
      <w:r w:rsidR="00740CDE">
        <w:rPr>
          <w:rFonts w:eastAsia="Times New Roman"/>
          <w:sz w:val="24"/>
          <w:szCs w:val="24"/>
        </w:rPr>
        <w:t>thêm giáo viên</w:t>
      </w:r>
    </w:p>
    <w:p w:rsidR="00F53A06" w:rsidRDefault="00F53A06" w:rsidP="00F53A06">
      <w:pPr>
        <w:spacing w:line="241" w:lineRule="exact"/>
        <w:rPr>
          <w:sz w:val="20"/>
          <w:szCs w:val="20"/>
        </w:rPr>
      </w:pPr>
    </w:p>
    <w:p w:rsidR="00F53A06" w:rsidRDefault="00F53A06" w:rsidP="00F53A06">
      <w:pPr>
        <w:spacing w:line="214" w:lineRule="exact"/>
        <w:rPr>
          <w:sz w:val="20"/>
          <w:szCs w:val="20"/>
        </w:rPr>
      </w:pPr>
    </w:p>
    <w:p w:rsidR="00F53A06" w:rsidRDefault="00740CDE" w:rsidP="00F53A06">
      <w:pPr>
        <w:ind w:left="120"/>
        <w:rPr>
          <w:sz w:val="20"/>
          <w:szCs w:val="20"/>
        </w:rPr>
      </w:pPr>
      <w:r>
        <w:rPr>
          <w:rFonts w:eastAsia="Times New Roman"/>
          <w:sz w:val="24"/>
          <w:szCs w:val="24"/>
        </w:rPr>
        <w:t>T</w:t>
      </w:r>
      <w:r w:rsidR="00F53A06">
        <w:rPr>
          <w:rFonts w:eastAsia="Times New Roman"/>
          <w:sz w:val="24"/>
          <w:szCs w:val="24"/>
        </w:rPr>
        <w:t>rong list sẽ hiển thị các thông tin:</w:t>
      </w:r>
    </w:p>
    <w:p w:rsidR="00F53A06" w:rsidRDefault="00740CDE" w:rsidP="00F53A06">
      <w:pPr>
        <w:spacing w:line="241" w:lineRule="exact"/>
        <w:rPr>
          <w:sz w:val="20"/>
          <w:szCs w:val="20"/>
        </w:rPr>
      </w:pPr>
      <w:r>
        <w:rPr>
          <w:sz w:val="20"/>
          <w:szCs w:val="20"/>
        </w:rPr>
        <w:tab/>
      </w:r>
    </w:p>
    <w:p w:rsidR="00F53A06" w:rsidRPr="00740CDE" w:rsidRDefault="00740CDE" w:rsidP="00935A9D">
      <w:pPr>
        <w:numPr>
          <w:ilvl w:val="0"/>
          <w:numId w:val="34"/>
        </w:numPr>
        <w:tabs>
          <w:tab w:val="left" w:pos="840"/>
        </w:tabs>
        <w:ind w:left="840" w:hanging="360"/>
        <w:rPr>
          <w:rFonts w:ascii="Arial" w:eastAsia="Arial" w:hAnsi="Arial" w:cs="Arial"/>
          <w:sz w:val="24"/>
          <w:szCs w:val="24"/>
        </w:rPr>
      </w:pPr>
      <w:r>
        <w:rPr>
          <w:rFonts w:eastAsia="Times New Roman"/>
          <w:sz w:val="24"/>
          <w:szCs w:val="24"/>
        </w:rPr>
        <w:t>Image (thêm ảnh giáo viên)</w:t>
      </w:r>
    </w:p>
    <w:p w:rsidR="00740CDE" w:rsidRPr="00740CDE" w:rsidRDefault="00740CDE" w:rsidP="00935A9D">
      <w:pPr>
        <w:numPr>
          <w:ilvl w:val="0"/>
          <w:numId w:val="34"/>
        </w:numPr>
        <w:tabs>
          <w:tab w:val="left" w:pos="840"/>
        </w:tabs>
        <w:ind w:left="840" w:hanging="360"/>
        <w:rPr>
          <w:rFonts w:ascii="Arial" w:eastAsia="Arial" w:hAnsi="Arial" w:cs="Arial"/>
          <w:sz w:val="24"/>
          <w:szCs w:val="24"/>
        </w:rPr>
      </w:pPr>
      <w:r>
        <w:rPr>
          <w:rFonts w:eastAsia="Times New Roman"/>
          <w:sz w:val="24"/>
          <w:szCs w:val="24"/>
        </w:rPr>
        <w:t>Mã giáo viên</w:t>
      </w:r>
    </w:p>
    <w:p w:rsidR="00F53A06" w:rsidRDefault="00F53A06" w:rsidP="00F53A06">
      <w:pPr>
        <w:spacing w:line="40" w:lineRule="exact"/>
        <w:rPr>
          <w:rFonts w:ascii="Arial" w:eastAsia="Arial" w:hAnsi="Arial" w:cs="Arial"/>
          <w:sz w:val="24"/>
          <w:szCs w:val="24"/>
        </w:rPr>
      </w:pPr>
    </w:p>
    <w:p w:rsidR="00F53A06" w:rsidRDefault="00740CDE" w:rsidP="00935A9D">
      <w:pPr>
        <w:numPr>
          <w:ilvl w:val="0"/>
          <w:numId w:val="34"/>
        </w:numPr>
        <w:tabs>
          <w:tab w:val="left" w:pos="840"/>
        </w:tabs>
        <w:ind w:left="840" w:hanging="360"/>
        <w:rPr>
          <w:rFonts w:ascii="Arial" w:eastAsia="Arial" w:hAnsi="Arial" w:cs="Arial"/>
          <w:sz w:val="24"/>
          <w:szCs w:val="24"/>
        </w:rPr>
      </w:pPr>
      <w:r>
        <w:rPr>
          <w:rFonts w:eastAsia="Times New Roman"/>
          <w:sz w:val="24"/>
          <w:szCs w:val="24"/>
        </w:rPr>
        <w:t>Tên giáo viên</w:t>
      </w:r>
    </w:p>
    <w:p w:rsidR="00F53A06" w:rsidRDefault="00F53A06" w:rsidP="00F53A06">
      <w:pPr>
        <w:spacing w:line="42" w:lineRule="exact"/>
        <w:rPr>
          <w:rFonts w:ascii="Arial" w:eastAsia="Arial" w:hAnsi="Arial" w:cs="Arial"/>
          <w:sz w:val="24"/>
          <w:szCs w:val="24"/>
        </w:rPr>
      </w:pPr>
    </w:p>
    <w:p w:rsidR="00F53A06" w:rsidRDefault="00740CDE" w:rsidP="00935A9D">
      <w:pPr>
        <w:numPr>
          <w:ilvl w:val="0"/>
          <w:numId w:val="34"/>
        </w:numPr>
        <w:tabs>
          <w:tab w:val="left" w:pos="840"/>
        </w:tabs>
        <w:ind w:left="840" w:hanging="360"/>
        <w:rPr>
          <w:rFonts w:ascii="Arial" w:eastAsia="Arial" w:hAnsi="Arial" w:cs="Arial"/>
          <w:sz w:val="24"/>
          <w:szCs w:val="24"/>
        </w:rPr>
      </w:pPr>
      <w:r>
        <w:rPr>
          <w:rFonts w:eastAsia="Times New Roman"/>
          <w:sz w:val="24"/>
          <w:szCs w:val="24"/>
        </w:rPr>
        <w:t>Số điện thoại</w:t>
      </w:r>
    </w:p>
    <w:p w:rsidR="00F53A06" w:rsidRDefault="00F53A06" w:rsidP="00F53A06">
      <w:pPr>
        <w:spacing w:line="241" w:lineRule="exact"/>
        <w:rPr>
          <w:sz w:val="20"/>
          <w:szCs w:val="20"/>
        </w:rPr>
      </w:pPr>
    </w:p>
    <w:p w:rsidR="00F53A06" w:rsidRDefault="00740CDE" w:rsidP="00935A9D">
      <w:pPr>
        <w:numPr>
          <w:ilvl w:val="0"/>
          <w:numId w:val="35"/>
        </w:numPr>
        <w:tabs>
          <w:tab w:val="left" w:pos="300"/>
        </w:tabs>
        <w:ind w:left="300" w:hanging="180"/>
        <w:rPr>
          <w:rFonts w:eastAsia="Times New Roman"/>
          <w:sz w:val="24"/>
          <w:szCs w:val="24"/>
        </w:rPr>
      </w:pPr>
      <w:r>
        <w:rPr>
          <w:rFonts w:eastAsia="Times New Roman"/>
          <w:sz w:val="24"/>
          <w:szCs w:val="24"/>
        </w:rPr>
        <w:t>Button Thêm</w:t>
      </w:r>
      <w:r w:rsidR="00F53A06">
        <w:rPr>
          <w:rFonts w:eastAsia="Times New Roman"/>
          <w:sz w:val="24"/>
          <w:szCs w:val="24"/>
        </w:rPr>
        <w:t xml:space="preserve"> </w:t>
      </w:r>
      <w:r>
        <w:rPr>
          <w:rFonts w:eastAsia="Times New Roman"/>
          <w:sz w:val="24"/>
          <w:szCs w:val="24"/>
        </w:rPr>
        <w:t>lưu dữ liệu</w:t>
      </w:r>
    </w:p>
    <w:p w:rsidR="00F53A06" w:rsidRDefault="00F53A06" w:rsidP="00F53A06">
      <w:pPr>
        <w:spacing w:line="241" w:lineRule="exact"/>
        <w:rPr>
          <w:rFonts w:eastAsia="Times New Roman"/>
          <w:sz w:val="24"/>
          <w:szCs w:val="24"/>
        </w:rPr>
      </w:pPr>
    </w:p>
    <w:p w:rsidR="00F53A06" w:rsidRDefault="00F53A06" w:rsidP="00935A9D">
      <w:pPr>
        <w:numPr>
          <w:ilvl w:val="0"/>
          <w:numId w:val="36"/>
        </w:numPr>
        <w:tabs>
          <w:tab w:val="left" w:pos="300"/>
        </w:tabs>
        <w:ind w:left="300" w:hanging="180"/>
        <w:rPr>
          <w:rFonts w:eastAsia="Times New Roman"/>
          <w:sz w:val="24"/>
          <w:szCs w:val="24"/>
        </w:rPr>
      </w:pPr>
      <w:r>
        <w:rPr>
          <w:rFonts w:eastAsia="Times New Roman"/>
          <w:sz w:val="24"/>
          <w:szCs w:val="24"/>
        </w:rPr>
        <w:t>Button Home quay về màn hình Home</w:t>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85" w:lineRule="exact"/>
        <w:rPr>
          <w:rFonts w:ascii="Calibri" w:eastAsia="Calibri" w:hAnsi="Calibri" w:cs="Calibri"/>
        </w:rPr>
      </w:pPr>
      <w:bookmarkStart w:id="33" w:name="page29"/>
      <w:bookmarkEnd w:id="33"/>
    </w:p>
    <w:p w:rsidR="00C85332" w:rsidRDefault="00C85332" w:rsidP="00F53A06">
      <w:pPr>
        <w:spacing w:line="285" w:lineRule="exact"/>
        <w:rPr>
          <w:sz w:val="20"/>
          <w:szCs w:val="20"/>
        </w:rPr>
      </w:pPr>
    </w:p>
    <w:p w:rsidR="00C85332" w:rsidRDefault="00C85332" w:rsidP="00F53A06">
      <w:pPr>
        <w:spacing w:line="285" w:lineRule="exact"/>
        <w:rPr>
          <w:sz w:val="20"/>
          <w:szCs w:val="20"/>
        </w:rPr>
      </w:pPr>
    </w:p>
    <w:p w:rsidR="00C85332" w:rsidRDefault="00C85332" w:rsidP="00F53A06">
      <w:pPr>
        <w:spacing w:line="285" w:lineRule="exact"/>
        <w:rPr>
          <w:sz w:val="20"/>
          <w:szCs w:val="20"/>
        </w:rPr>
      </w:pPr>
    </w:p>
    <w:p w:rsidR="00F53A06" w:rsidRDefault="00F53A06" w:rsidP="00935A9D">
      <w:pPr>
        <w:numPr>
          <w:ilvl w:val="0"/>
          <w:numId w:val="37"/>
        </w:numPr>
        <w:tabs>
          <w:tab w:val="left" w:pos="1080"/>
        </w:tabs>
        <w:spacing w:line="246" w:lineRule="auto"/>
        <w:ind w:left="1080" w:right="5680" w:hanging="360"/>
        <w:jc w:val="both"/>
        <w:rPr>
          <w:rFonts w:eastAsia="Times New Roman"/>
          <w:b/>
          <w:bCs/>
          <w:sz w:val="24"/>
          <w:szCs w:val="24"/>
        </w:rPr>
      </w:pPr>
      <w:r>
        <w:rPr>
          <w:rFonts w:eastAsia="Times New Roman"/>
          <w:b/>
          <w:bCs/>
          <w:sz w:val="24"/>
          <w:szCs w:val="24"/>
        </w:rPr>
        <w:t xml:space="preserve">Màn hình chọn tìm kiếm </w:t>
      </w:r>
      <w:r>
        <w:rPr>
          <w:rFonts w:ascii="Courier New" w:eastAsia="Courier New" w:hAnsi="Courier New" w:cs="Courier New"/>
          <w:sz w:val="24"/>
          <w:szCs w:val="24"/>
        </w:rPr>
        <w:t xml:space="preserve">o </w:t>
      </w:r>
      <w:r w:rsidR="00740CDE">
        <w:rPr>
          <w:rFonts w:eastAsia="Times New Roman"/>
          <w:b/>
          <w:bCs/>
          <w:sz w:val="24"/>
          <w:szCs w:val="24"/>
        </w:rPr>
        <w:t>Giao diện ngư</w:t>
      </w:r>
      <w:r>
        <w:rPr>
          <w:rFonts w:eastAsia="Times New Roman"/>
          <w:b/>
          <w:bCs/>
          <w:sz w:val="24"/>
          <w:szCs w:val="24"/>
        </w:rPr>
        <w:t>ời dùng</w:t>
      </w:r>
    </w:p>
    <w:p w:rsidR="00F53A06" w:rsidRDefault="00F53A06" w:rsidP="00F53A06">
      <w:pPr>
        <w:spacing w:line="20" w:lineRule="exact"/>
        <w:rPr>
          <w:sz w:val="20"/>
          <w:szCs w:val="20"/>
        </w:rPr>
      </w:pPr>
    </w:p>
    <w:p w:rsidR="00F53A06" w:rsidRDefault="00740CDE" w:rsidP="00F53A06">
      <w:pPr>
        <w:spacing w:line="200" w:lineRule="exact"/>
        <w:rPr>
          <w:sz w:val="20"/>
          <w:szCs w:val="20"/>
        </w:rPr>
      </w:pPr>
      <w:r>
        <w:rPr>
          <w:noProof/>
          <w:sz w:val="20"/>
          <w:szCs w:val="20"/>
        </w:rPr>
        <w:drawing>
          <wp:anchor distT="0" distB="0" distL="114300" distR="114300" simplePos="0" relativeHeight="251704832" behindDoc="0" locked="0" layoutInCell="1" allowOverlap="1" wp14:anchorId="2266375A" wp14:editId="466630DE">
            <wp:simplePos x="0" y="0"/>
            <wp:positionH relativeFrom="column">
              <wp:posOffset>884555</wp:posOffset>
            </wp:positionH>
            <wp:positionV relativeFrom="paragraph">
              <wp:posOffset>24130</wp:posOffset>
            </wp:positionV>
            <wp:extent cx="4539615" cy="644207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811-024349_QuanLyChamThi.jpg"/>
                    <pic:cNvPicPr/>
                  </pic:nvPicPr>
                  <pic:blipFill>
                    <a:blip r:embed="rId29">
                      <a:extLst>
                        <a:ext uri="{28A0092B-C50C-407E-A947-70E740481C1C}">
                          <a14:useLocalDpi xmlns:a14="http://schemas.microsoft.com/office/drawing/2010/main" val="0"/>
                        </a:ext>
                      </a:extLst>
                    </a:blip>
                    <a:stretch>
                      <a:fillRect/>
                    </a:stretch>
                  </pic:blipFill>
                  <pic:spPr>
                    <a:xfrm>
                      <a:off x="0" y="0"/>
                      <a:ext cx="4539615" cy="6442075"/>
                    </a:xfrm>
                    <a:prstGeom prst="rect">
                      <a:avLst/>
                    </a:prstGeom>
                  </pic:spPr>
                </pic:pic>
              </a:graphicData>
            </a:graphic>
            <wp14:sizeRelH relativeFrom="page">
              <wp14:pctWidth>0</wp14:pctWidth>
            </wp14:sizeRelH>
            <wp14:sizeRelV relativeFrom="page">
              <wp14:pctHeight>0</wp14:pctHeight>
            </wp14:sizeRelV>
          </wp:anchor>
        </w:drawing>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320" w:lineRule="exact"/>
        <w:rPr>
          <w:sz w:val="20"/>
          <w:szCs w:val="20"/>
        </w:rPr>
      </w:pPr>
    </w:p>
    <w:p w:rsidR="00F53A06" w:rsidRDefault="00F53A06" w:rsidP="00F53A06">
      <w:pPr>
        <w:jc w:val="center"/>
        <w:rPr>
          <w:sz w:val="20"/>
          <w:szCs w:val="20"/>
        </w:rPr>
      </w:pPr>
      <w:r>
        <w:rPr>
          <w:rFonts w:eastAsia="Times New Roman"/>
          <w:b/>
          <w:bCs/>
          <w:color w:val="4F81BD"/>
          <w:sz w:val="18"/>
          <w:szCs w:val="18"/>
        </w:rPr>
        <w:t>Hình 1 màn hình nhập tìm kiếm</w:t>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376" w:lineRule="exact"/>
        <w:rPr>
          <w:sz w:val="20"/>
          <w:szCs w:val="20"/>
        </w:rPr>
      </w:pPr>
    </w:p>
    <w:p w:rsidR="00F53A06" w:rsidRDefault="00F53A06" w:rsidP="00F53A06">
      <w:pPr>
        <w:sectPr w:rsidR="00F53A06">
          <w:pgSz w:w="12240" w:h="15840"/>
          <w:pgMar w:top="714" w:right="1440" w:bottom="429" w:left="1440" w:header="0" w:footer="0" w:gutter="0"/>
          <w:cols w:space="720" w:equalWidth="0">
            <w:col w:w="9360"/>
          </w:cols>
        </w:sectPr>
      </w:pPr>
    </w:p>
    <w:p w:rsidR="00F53A06" w:rsidRDefault="00F53A06" w:rsidP="00F53A06">
      <w:pPr>
        <w:spacing w:line="253" w:lineRule="exact"/>
        <w:rPr>
          <w:sz w:val="20"/>
          <w:szCs w:val="20"/>
        </w:rPr>
      </w:pPr>
      <w:bookmarkStart w:id="34" w:name="page30"/>
      <w:bookmarkEnd w:id="34"/>
    </w:p>
    <w:p w:rsidR="00F53A06" w:rsidRDefault="00F53A06" w:rsidP="00935A9D">
      <w:pPr>
        <w:numPr>
          <w:ilvl w:val="0"/>
          <w:numId w:val="38"/>
        </w:numPr>
        <w:tabs>
          <w:tab w:val="left" w:pos="1560"/>
        </w:tabs>
        <w:ind w:left="1560" w:hanging="360"/>
        <w:rPr>
          <w:rFonts w:ascii="Courier New" w:eastAsia="Courier New" w:hAnsi="Courier New" w:cs="Courier New"/>
          <w:sz w:val="24"/>
          <w:szCs w:val="24"/>
        </w:rPr>
      </w:pPr>
      <w:r>
        <w:rPr>
          <w:rFonts w:eastAsia="Times New Roman"/>
          <w:b/>
          <w:bCs/>
          <w:sz w:val="24"/>
          <w:szCs w:val="24"/>
        </w:rPr>
        <w:t>Yêu cầu chức năng</w:t>
      </w:r>
    </w:p>
    <w:p w:rsidR="00F53A06" w:rsidRDefault="00F53A06" w:rsidP="00F53A06">
      <w:pPr>
        <w:spacing w:line="22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540"/>
        <w:gridCol w:w="2540"/>
        <w:gridCol w:w="1160"/>
        <w:gridCol w:w="2300"/>
      </w:tblGrid>
      <w:tr w:rsidR="00F53A06" w:rsidTr="00740CDE">
        <w:trPr>
          <w:trHeight w:val="345"/>
        </w:trPr>
        <w:tc>
          <w:tcPr>
            <w:tcW w:w="2540" w:type="dxa"/>
            <w:tcBorders>
              <w:top w:val="single" w:sz="8" w:space="0" w:color="auto"/>
              <w:left w:val="single" w:sz="8" w:space="0" w:color="auto"/>
              <w:bottom w:val="single" w:sz="8" w:space="0" w:color="FFFF00"/>
              <w:right w:val="single" w:sz="8" w:space="0" w:color="auto"/>
            </w:tcBorders>
            <w:shd w:val="clear" w:color="auto" w:fill="FFFF00"/>
            <w:vAlign w:val="bottom"/>
          </w:tcPr>
          <w:p w:rsidR="00F53A06" w:rsidRDefault="00F53A06" w:rsidP="00740CDE">
            <w:pPr>
              <w:ind w:left="900"/>
              <w:rPr>
                <w:sz w:val="20"/>
                <w:szCs w:val="20"/>
              </w:rPr>
            </w:pPr>
            <w:r>
              <w:rPr>
                <w:rFonts w:eastAsia="Times New Roman"/>
                <w:sz w:val="24"/>
                <w:szCs w:val="24"/>
              </w:rPr>
              <w:t>Tiêu đề</w:t>
            </w:r>
          </w:p>
        </w:tc>
        <w:tc>
          <w:tcPr>
            <w:tcW w:w="2540" w:type="dxa"/>
            <w:tcBorders>
              <w:top w:val="single" w:sz="8" w:space="0" w:color="auto"/>
              <w:bottom w:val="single" w:sz="8" w:space="0" w:color="FFFF00"/>
              <w:right w:val="single" w:sz="8" w:space="0" w:color="auto"/>
            </w:tcBorders>
            <w:shd w:val="clear" w:color="auto" w:fill="FFFF00"/>
            <w:vAlign w:val="bottom"/>
          </w:tcPr>
          <w:p w:rsidR="00F53A06" w:rsidRDefault="00F53A06" w:rsidP="00740CDE">
            <w:pPr>
              <w:ind w:left="980"/>
              <w:rPr>
                <w:sz w:val="20"/>
                <w:szCs w:val="20"/>
              </w:rPr>
            </w:pPr>
            <w:r>
              <w:rPr>
                <w:rFonts w:eastAsia="Times New Roman"/>
                <w:sz w:val="24"/>
                <w:szCs w:val="24"/>
              </w:rPr>
              <w:t>Mô tả</w:t>
            </w:r>
          </w:p>
        </w:tc>
        <w:tc>
          <w:tcPr>
            <w:tcW w:w="1160" w:type="dxa"/>
            <w:tcBorders>
              <w:top w:val="single" w:sz="8" w:space="0" w:color="auto"/>
              <w:bottom w:val="single" w:sz="8" w:space="0" w:color="FFFF00"/>
              <w:right w:val="single" w:sz="8" w:space="0" w:color="auto"/>
            </w:tcBorders>
            <w:shd w:val="clear" w:color="auto" w:fill="FFFF00"/>
            <w:vAlign w:val="bottom"/>
          </w:tcPr>
          <w:p w:rsidR="00F53A06" w:rsidRDefault="00F53A06" w:rsidP="00740CDE">
            <w:pPr>
              <w:ind w:left="120"/>
              <w:rPr>
                <w:sz w:val="20"/>
                <w:szCs w:val="20"/>
              </w:rPr>
            </w:pPr>
            <w:r>
              <w:rPr>
                <w:rFonts w:eastAsia="Times New Roman"/>
                <w:sz w:val="24"/>
                <w:szCs w:val="24"/>
                <w:highlight w:val="yellow"/>
              </w:rPr>
              <w:t>Qui trình</w:t>
            </w:r>
          </w:p>
        </w:tc>
        <w:tc>
          <w:tcPr>
            <w:tcW w:w="2300" w:type="dxa"/>
            <w:tcBorders>
              <w:top w:val="single" w:sz="8" w:space="0" w:color="auto"/>
              <w:bottom w:val="single" w:sz="8" w:space="0" w:color="FFFF00"/>
              <w:right w:val="single" w:sz="8" w:space="0" w:color="auto"/>
            </w:tcBorders>
            <w:shd w:val="clear" w:color="auto" w:fill="FFFF00"/>
            <w:vAlign w:val="bottom"/>
          </w:tcPr>
          <w:p w:rsidR="00F53A06" w:rsidRDefault="00F53A06" w:rsidP="00740CDE">
            <w:pPr>
              <w:ind w:left="760"/>
              <w:rPr>
                <w:sz w:val="20"/>
                <w:szCs w:val="20"/>
              </w:rPr>
            </w:pPr>
            <w:r>
              <w:rPr>
                <w:rFonts w:eastAsia="Times New Roman"/>
                <w:sz w:val="24"/>
                <w:szCs w:val="24"/>
              </w:rPr>
              <w:t>Kết quả</w:t>
            </w:r>
          </w:p>
        </w:tc>
      </w:tr>
      <w:tr w:rsidR="00740CDE" w:rsidTr="00740CDE">
        <w:trPr>
          <w:trHeight w:val="260"/>
        </w:trPr>
        <w:tc>
          <w:tcPr>
            <w:tcW w:w="2540" w:type="dxa"/>
            <w:tcBorders>
              <w:top w:val="single" w:sz="8" w:space="0" w:color="auto"/>
              <w:left w:val="single" w:sz="8" w:space="0" w:color="auto"/>
              <w:right w:val="single" w:sz="8" w:space="0" w:color="auto"/>
            </w:tcBorders>
            <w:vAlign w:val="bottom"/>
          </w:tcPr>
          <w:p w:rsidR="00740CDE" w:rsidRDefault="00740CDE" w:rsidP="00740CDE">
            <w:pPr>
              <w:spacing w:line="262" w:lineRule="exact"/>
              <w:ind w:left="120"/>
              <w:rPr>
                <w:sz w:val="20"/>
                <w:szCs w:val="20"/>
              </w:rPr>
            </w:pPr>
            <w:r>
              <w:rPr>
                <w:rFonts w:eastAsia="Times New Roman"/>
                <w:sz w:val="24"/>
                <w:szCs w:val="24"/>
              </w:rPr>
              <w:t xml:space="preserve">Màn hình tìm kiếm </w:t>
            </w:r>
          </w:p>
        </w:tc>
        <w:tc>
          <w:tcPr>
            <w:tcW w:w="2540" w:type="dxa"/>
            <w:tcBorders>
              <w:top w:val="single" w:sz="8" w:space="0" w:color="auto"/>
              <w:right w:val="single" w:sz="8" w:space="0" w:color="auto"/>
            </w:tcBorders>
            <w:vAlign w:val="bottom"/>
          </w:tcPr>
          <w:p w:rsidR="00740CDE" w:rsidRDefault="00740CDE" w:rsidP="00740CDE">
            <w:pPr>
              <w:spacing w:line="262" w:lineRule="exact"/>
              <w:ind w:left="100"/>
              <w:rPr>
                <w:sz w:val="20"/>
                <w:szCs w:val="20"/>
              </w:rPr>
            </w:pPr>
            <w:r>
              <w:rPr>
                <w:rFonts w:eastAsia="Times New Roman"/>
                <w:sz w:val="24"/>
                <w:szCs w:val="24"/>
              </w:rPr>
              <w:t>Màn hình chính có:</w:t>
            </w:r>
          </w:p>
        </w:tc>
        <w:tc>
          <w:tcPr>
            <w:tcW w:w="1160" w:type="dxa"/>
            <w:tcBorders>
              <w:top w:val="single" w:sz="8" w:space="0" w:color="auto"/>
              <w:right w:val="single" w:sz="8" w:space="0" w:color="auto"/>
            </w:tcBorders>
            <w:vAlign w:val="bottom"/>
          </w:tcPr>
          <w:p w:rsidR="00740CDE" w:rsidRDefault="00740CDE" w:rsidP="00740CDE">
            <w:pPr>
              <w:spacing w:line="262" w:lineRule="exact"/>
              <w:ind w:left="100"/>
              <w:rPr>
                <w:sz w:val="20"/>
                <w:szCs w:val="20"/>
              </w:rPr>
            </w:pPr>
            <w:r>
              <w:rPr>
                <w:rFonts w:eastAsia="Times New Roman"/>
                <w:sz w:val="24"/>
                <w:szCs w:val="24"/>
              </w:rPr>
              <w:t>N/A</w:t>
            </w:r>
          </w:p>
        </w:tc>
        <w:tc>
          <w:tcPr>
            <w:tcW w:w="2300" w:type="dxa"/>
            <w:tcBorders>
              <w:top w:val="single" w:sz="8" w:space="0" w:color="auto"/>
              <w:right w:val="single" w:sz="8" w:space="0" w:color="auto"/>
            </w:tcBorders>
            <w:vAlign w:val="bottom"/>
          </w:tcPr>
          <w:p w:rsidR="00740CDE" w:rsidRDefault="00740CDE" w:rsidP="00740CDE">
            <w:pPr>
              <w:spacing w:line="262" w:lineRule="exact"/>
              <w:ind w:left="80"/>
              <w:rPr>
                <w:sz w:val="20"/>
                <w:szCs w:val="20"/>
              </w:rPr>
            </w:pPr>
            <w:r>
              <w:rPr>
                <w:rFonts w:eastAsia="Times New Roman"/>
                <w:sz w:val="24"/>
                <w:szCs w:val="24"/>
              </w:rPr>
              <w:t>Hoàn thành</w:t>
            </w:r>
          </w:p>
        </w:tc>
      </w:tr>
      <w:tr w:rsidR="00740CDE" w:rsidTr="00740CDE">
        <w:trPr>
          <w:trHeight w:val="276"/>
        </w:trPr>
        <w:tc>
          <w:tcPr>
            <w:tcW w:w="2540" w:type="dxa"/>
            <w:tcBorders>
              <w:left w:val="single" w:sz="8" w:space="0" w:color="auto"/>
              <w:right w:val="single" w:sz="8" w:space="0" w:color="auto"/>
            </w:tcBorders>
            <w:vAlign w:val="bottom"/>
          </w:tcPr>
          <w:p w:rsidR="00740CDE" w:rsidRDefault="00740CDE" w:rsidP="00740CDE">
            <w:pPr>
              <w:rPr>
                <w:sz w:val="20"/>
                <w:szCs w:val="20"/>
              </w:rPr>
            </w:pPr>
          </w:p>
        </w:tc>
        <w:tc>
          <w:tcPr>
            <w:tcW w:w="2540" w:type="dxa"/>
            <w:tcBorders>
              <w:right w:val="single" w:sz="8" w:space="0" w:color="auto"/>
            </w:tcBorders>
            <w:vAlign w:val="bottom"/>
          </w:tcPr>
          <w:p w:rsidR="00740CDE" w:rsidRDefault="00740CDE" w:rsidP="00740CDE">
            <w:pPr>
              <w:ind w:left="100"/>
              <w:rPr>
                <w:sz w:val="20"/>
                <w:szCs w:val="20"/>
              </w:rPr>
            </w:pPr>
            <w:r>
              <w:rPr>
                <w:rFonts w:eastAsia="Times New Roman"/>
                <w:sz w:val="24"/>
                <w:szCs w:val="24"/>
              </w:rPr>
              <w:t>1 Textbox tìm kiếm</w:t>
            </w:r>
          </w:p>
        </w:tc>
        <w:tc>
          <w:tcPr>
            <w:tcW w:w="1160" w:type="dxa"/>
            <w:tcBorders>
              <w:right w:val="single" w:sz="8" w:space="0" w:color="auto"/>
            </w:tcBorders>
            <w:vAlign w:val="bottom"/>
          </w:tcPr>
          <w:p w:rsidR="00740CDE" w:rsidRDefault="00740CDE" w:rsidP="00740CDE">
            <w:pPr>
              <w:rPr>
                <w:sz w:val="24"/>
                <w:szCs w:val="24"/>
              </w:rPr>
            </w:pPr>
          </w:p>
        </w:tc>
        <w:tc>
          <w:tcPr>
            <w:tcW w:w="2300" w:type="dxa"/>
            <w:tcBorders>
              <w:right w:val="single" w:sz="8" w:space="0" w:color="auto"/>
            </w:tcBorders>
            <w:vAlign w:val="bottom"/>
          </w:tcPr>
          <w:p w:rsidR="00740CDE" w:rsidRDefault="00740CDE" w:rsidP="00740CDE">
            <w:pPr>
              <w:rPr>
                <w:sz w:val="24"/>
                <w:szCs w:val="24"/>
              </w:rPr>
            </w:pPr>
          </w:p>
        </w:tc>
      </w:tr>
      <w:tr w:rsidR="00740CDE" w:rsidTr="00740CDE">
        <w:trPr>
          <w:trHeight w:val="276"/>
        </w:trPr>
        <w:tc>
          <w:tcPr>
            <w:tcW w:w="2540" w:type="dxa"/>
            <w:tcBorders>
              <w:left w:val="single" w:sz="8" w:space="0" w:color="auto"/>
              <w:right w:val="single" w:sz="8" w:space="0" w:color="auto"/>
            </w:tcBorders>
            <w:vAlign w:val="bottom"/>
          </w:tcPr>
          <w:p w:rsidR="00740CDE" w:rsidRDefault="00740CDE" w:rsidP="00740CDE">
            <w:pPr>
              <w:rPr>
                <w:sz w:val="24"/>
                <w:szCs w:val="24"/>
              </w:rPr>
            </w:pPr>
          </w:p>
        </w:tc>
        <w:tc>
          <w:tcPr>
            <w:tcW w:w="2540" w:type="dxa"/>
            <w:tcBorders>
              <w:right w:val="single" w:sz="8" w:space="0" w:color="auto"/>
            </w:tcBorders>
            <w:vAlign w:val="bottom"/>
          </w:tcPr>
          <w:p w:rsidR="00740CDE" w:rsidRDefault="00740CDE" w:rsidP="00740CDE">
            <w:pPr>
              <w:ind w:left="100"/>
              <w:rPr>
                <w:sz w:val="20"/>
                <w:szCs w:val="20"/>
              </w:rPr>
            </w:pPr>
            <w:r>
              <w:rPr>
                <w:rFonts w:eastAsia="Times New Roman"/>
                <w:sz w:val="24"/>
                <w:szCs w:val="24"/>
              </w:rPr>
              <w:t>dữ liệu</w:t>
            </w:r>
          </w:p>
        </w:tc>
        <w:tc>
          <w:tcPr>
            <w:tcW w:w="1160" w:type="dxa"/>
            <w:tcBorders>
              <w:right w:val="single" w:sz="8" w:space="0" w:color="auto"/>
            </w:tcBorders>
            <w:vAlign w:val="bottom"/>
          </w:tcPr>
          <w:p w:rsidR="00740CDE" w:rsidRDefault="00740CDE" w:rsidP="00740CDE">
            <w:pPr>
              <w:rPr>
                <w:sz w:val="24"/>
                <w:szCs w:val="24"/>
              </w:rPr>
            </w:pPr>
          </w:p>
        </w:tc>
        <w:tc>
          <w:tcPr>
            <w:tcW w:w="2300" w:type="dxa"/>
            <w:tcBorders>
              <w:right w:val="single" w:sz="8" w:space="0" w:color="auto"/>
            </w:tcBorders>
            <w:vAlign w:val="bottom"/>
          </w:tcPr>
          <w:p w:rsidR="00740CDE" w:rsidRDefault="00740CDE" w:rsidP="00740CDE">
            <w:pPr>
              <w:rPr>
                <w:sz w:val="24"/>
                <w:szCs w:val="24"/>
              </w:rPr>
            </w:pPr>
          </w:p>
        </w:tc>
      </w:tr>
      <w:tr w:rsidR="00740CDE" w:rsidTr="00740CDE">
        <w:trPr>
          <w:trHeight w:val="276"/>
        </w:trPr>
        <w:tc>
          <w:tcPr>
            <w:tcW w:w="2540" w:type="dxa"/>
            <w:tcBorders>
              <w:left w:val="single" w:sz="8" w:space="0" w:color="auto"/>
              <w:right w:val="single" w:sz="8" w:space="0" w:color="auto"/>
            </w:tcBorders>
            <w:vAlign w:val="bottom"/>
          </w:tcPr>
          <w:p w:rsidR="00740CDE" w:rsidRDefault="00740CDE" w:rsidP="00740CDE">
            <w:pPr>
              <w:rPr>
                <w:sz w:val="24"/>
                <w:szCs w:val="24"/>
              </w:rPr>
            </w:pPr>
          </w:p>
        </w:tc>
        <w:tc>
          <w:tcPr>
            <w:tcW w:w="2540" w:type="dxa"/>
            <w:tcBorders>
              <w:right w:val="single" w:sz="8" w:space="0" w:color="auto"/>
            </w:tcBorders>
            <w:vAlign w:val="bottom"/>
          </w:tcPr>
          <w:p w:rsidR="00740CDE" w:rsidRDefault="00740CDE" w:rsidP="00740CDE">
            <w:pPr>
              <w:ind w:left="100"/>
              <w:rPr>
                <w:sz w:val="20"/>
                <w:szCs w:val="20"/>
              </w:rPr>
            </w:pPr>
            <w:r>
              <w:rPr>
                <w:rFonts w:eastAsia="Times New Roman"/>
                <w:sz w:val="24"/>
                <w:szCs w:val="24"/>
              </w:rPr>
              <w:t xml:space="preserve">2 button </w:t>
            </w:r>
          </w:p>
        </w:tc>
        <w:tc>
          <w:tcPr>
            <w:tcW w:w="1160" w:type="dxa"/>
            <w:tcBorders>
              <w:right w:val="single" w:sz="8" w:space="0" w:color="auto"/>
            </w:tcBorders>
            <w:vAlign w:val="bottom"/>
          </w:tcPr>
          <w:p w:rsidR="00740CDE" w:rsidRDefault="00740CDE" w:rsidP="00740CDE">
            <w:pPr>
              <w:rPr>
                <w:sz w:val="24"/>
                <w:szCs w:val="24"/>
              </w:rPr>
            </w:pPr>
          </w:p>
        </w:tc>
        <w:tc>
          <w:tcPr>
            <w:tcW w:w="2300" w:type="dxa"/>
            <w:tcBorders>
              <w:right w:val="single" w:sz="8" w:space="0" w:color="auto"/>
            </w:tcBorders>
            <w:vAlign w:val="bottom"/>
          </w:tcPr>
          <w:p w:rsidR="00740CDE" w:rsidRDefault="00740CDE" w:rsidP="00740CDE">
            <w:pPr>
              <w:rPr>
                <w:sz w:val="24"/>
                <w:szCs w:val="24"/>
              </w:rPr>
            </w:pPr>
          </w:p>
        </w:tc>
      </w:tr>
      <w:tr w:rsidR="00740CDE" w:rsidTr="00740CDE">
        <w:trPr>
          <w:trHeight w:val="276"/>
        </w:trPr>
        <w:tc>
          <w:tcPr>
            <w:tcW w:w="2540" w:type="dxa"/>
            <w:tcBorders>
              <w:left w:val="single" w:sz="8" w:space="0" w:color="auto"/>
              <w:right w:val="single" w:sz="8" w:space="0" w:color="auto"/>
            </w:tcBorders>
            <w:vAlign w:val="bottom"/>
          </w:tcPr>
          <w:p w:rsidR="00740CDE" w:rsidRDefault="00740CDE" w:rsidP="00740CDE">
            <w:pPr>
              <w:rPr>
                <w:sz w:val="24"/>
                <w:szCs w:val="24"/>
              </w:rPr>
            </w:pPr>
          </w:p>
        </w:tc>
        <w:tc>
          <w:tcPr>
            <w:tcW w:w="2540" w:type="dxa"/>
            <w:tcBorders>
              <w:right w:val="single" w:sz="8" w:space="0" w:color="auto"/>
            </w:tcBorders>
            <w:vAlign w:val="bottom"/>
          </w:tcPr>
          <w:p w:rsidR="00740CDE" w:rsidRDefault="00740CDE" w:rsidP="00740CDE">
            <w:pPr>
              <w:ind w:left="100"/>
              <w:rPr>
                <w:sz w:val="20"/>
                <w:szCs w:val="20"/>
              </w:rPr>
            </w:pPr>
          </w:p>
        </w:tc>
        <w:tc>
          <w:tcPr>
            <w:tcW w:w="1160" w:type="dxa"/>
            <w:tcBorders>
              <w:right w:val="single" w:sz="8" w:space="0" w:color="auto"/>
            </w:tcBorders>
            <w:vAlign w:val="bottom"/>
          </w:tcPr>
          <w:p w:rsidR="00740CDE" w:rsidRDefault="00740CDE" w:rsidP="00740CDE">
            <w:pPr>
              <w:rPr>
                <w:sz w:val="24"/>
                <w:szCs w:val="24"/>
              </w:rPr>
            </w:pPr>
          </w:p>
        </w:tc>
        <w:tc>
          <w:tcPr>
            <w:tcW w:w="2300" w:type="dxa"/>
            <w:tcBorders>
              <w:right w:val="single" w:sz="8" w:space="0" w:color="auto"/>
            </w:tcBorders>
            <w:vAlign w:val="bottom"/>
          </w:tcPr>
          <w:p w:rsidR="00740CDE" w:rsidRDefault="00740CDE" w:rsidP="00740CDE">
            <w:pPr>
              <w:rPr>
                <w:sz w:val="24"/>
                <w:szCs w:val="24"/>
              </w:rPr>
            </w:pPr>
          </w:p>
        </w:tc>
      </w:tr>
      <w:tr w:rsidR="00740CDE" w:rsidTr="00740CDE">
        <w:trPr>
          <w:trHeight w:val="276"/>
        </w:trPr>
        <w:tc>
          <w:tcPr>
            <w:tcW w:w="2540" w:type="dxa"/>
            <w:tcBorders>
              <w:left w:val="single" w:sz="8" w:space="0" w:color="auto"/>
              <w:right w:val="single" w:sz="8" w:space="0" w:color="auto"/>
            </w:tcBorders>
            <w:vAlign w:val="bottom"/>
          </w:tcPr>
          <w:p w:rsidR="00740CDE" w:rsidRDefault="00740CDE" w:rsidP="00740CDE">
            <w:pPr>
              <w:rPr>
                <w:sz w:val="24"/>
                <w:szCs w:val="24"/>
              </w:rPr>
            </w:pPr>
          </w:p>
        </w:tc>
        <w:tc>
          <w:tcPr>
            <w:tcW w:w="2540" w:type="dxa"/>
            <w:tcBorders>
              <w:right w:val="single" w:sz="8" w:space="0" w:color="auto"/>
            </w:tcBorders>
            <w:vAlign w:val="bottom"/>
          </w:tcPr>
          <w:p w:rsidR="00740CDE" w:rsidRDefault="00740CDE" w:rsidP="00740CDE">
            <w:pPr>
              <w:ind w:left="100"/>
              <w:rPr>
                <w:sz w:val="20"/>
                <w:szCs w:val="20"/>
              </w:rPr>
            </w:pPr>
            <w:r>
              <w:rPr>
                <w:rFonts w:eastAsia="Times New Roman"/>
                <w:sz w:val="24"/>
                <w:szCs w:val="24"/>
              </w:rPr>
              <w:t>1 Listview danh sách</w:t>
            </w:r>
          </w:p>
        </w:tc>
        <w:tc>
          <w:tcPr>
            <w:tcW w:w="1160" w:type="dxa"/>
            <w:tcBorders>
              <w:right w:val="single" w:sz="8" w:space="0" w:color="auto"/>
            </w:tcBorders>
            <w:vAlign w:val="bottom"/>
          </w:tcPr>
          <w:p w:rsidR="00740CDE" w:rsidRDefault="00740CDE" w:rsidP="00740CDE">
            <w:pPr>
              <w:rPr>
                <w:sz w:val="24"/>
                <w:szCs w:val="24"/>
              </w:rPr>
            </w:pPr>
          </w:p>
        </w:tc>
        <w:tc>
          <w:tcPr>
            <w:tcW w:w="2300" w:type="dxa"/>
            <w:tcBorders>
              <w:right w:val="single" w:sz="8" w:space="0" w:color="auto"/>
            </w:tcBorders>
            <w:vAlign w:val="bottom"/>
          </w:tcPr>
          <w:p w:rsidR="00740CDE" w:rsidRDefault="00740CDE" w:rsidP="00740CDE">
            <w:pPr>
              <w:rPr>
                <w:sz w:val="24"/>
                <w:szCs w:val="24"/>
              </w:rPr>
            </w:pPr>
          </w:p>
        </w:tc>
      </w:tr>
      <w:tr w:rsidR="00740CDE" w:rsidTr="00740CDE">
        <w:trPr>
          <w:trHeight w:val="279"/>
        </w:trPr>
        <w:tc>
          <w:tcPr>
            <w:tcW w:w="2540" w:type="dxa"/>
            <w:tcBorders>
              <w:left w:val="single" w:sz="8" w:space="0" w:color="auto"/>
              <w:bottom w:val="single" w:sz="8" w:space="0" w:color="auto"/>
              <w:right w:val="single" w:sz="8" w:space="0" w:color="auto"/>
            </w:tcBorders>
            <w:vAlign w:val="bottom"/>
          </w:tcPr>
          <w:p w:rsidR="00740CDE" w:rsidRDefault="00740CDE" w:rsidP="00740CDE">
            <w:pPr>
              <w:rPr>
                <w:sz w:val="24"/>
                <w:szCs w:val="24"/>
              </w:rPr>
            </w:pPr>
          </w:p>
        </w:tc>
        <w:tc>
          <w:tcPr>
            <w:tcW w:w="2540" w:type="dxa"/>
            <w:tcBorders>
              <w:bottom w:val="single" w:sz="8" w:space="0" w:color="auto"/>
              <w:right w:val="single" w:sz="8" w:space="0" w:color="auto"/>
            </w:tcBorders>
            <w:vAlign w:val="bottom"/>
          </w:tcPr>
          <w:p w:rsidR="00740CDE" w:rsidRDefault="00740CDE" w:rsidP="00740CDE">
            <w:pPr>
              <w:ind w:left="100"/>
              <w:rPr>
                <w:sz w:val="20"/>
                <w:szCs w:val="20"/>
              </w:rPr>
            </w:pPr>
          </w:p>
        </w:tc>
        <w:tc>
          <w:tcPr>
            <w:tcW w:w="1160" w:type="dxa"/>
            <w:tcBorders>
              <w:bottom w:val="single" w:sz="8" w:space="0" w:color="auto"/>
              <w:right w:val="single" w:sz="8" w:space="0" w:color="auto"/>
            </w:tcBorders>
            <w:vAlign w:val="bottom"/>
          </w:tcPr>
          <w:p w:rsidR="00740CDE" w:rsidRDefault="00740CDE" w:rsidP="00740CDE">
            <w:pPr>
              <w:rPr>
                <w:sz w:val="24"/>
                <w:szCs w:val="24"/>
              </w:rPr>
            </w:pPr>
          </w:p>
        </w:tc>
        <w:tc>
          <w:tcPr>
            <w:tcW w:w="2300" w:type="dxa"/>
            <w:tcBorders>
              <w:bottom w:val="single" w:sz="8" w:space="0" w:color="auto"/>
              <w:right w:val="single" w:sz="8" w:space="0" w:color="auto"/>
            </w:tcBorders>
            <w:vAlign w:val="bottom"/>
          </w:tcPr>
          <w:p w:rsidR="00740CDE" w:rsidRDefault="00740CDE" w:rsidP="00740CDE">
            <w:pPr>
              <w:rPr>
                <w:sz w:val="24"/>
                <w:szCs w:val="24"/>
              </w:rPr>
            </w:pPr>
          </w:p>
        </w:tc>
      </w:tr>
      <w:tr w:rsidR="00740CDE" w:rsidTr="00740CDE">
        <w:trPr>
          <w:trHeight w:val="264"/>
        </w:trPr>
        <w:tc>
          <w:tcPr>
            <w:tcW w:w="2540" w:type="dxa"/>
            <w:tcBorders>
              <w:left w:val="single" w:sz="8" w:space="0" w:color="auto"/>
              <w:right w:val="single" w:sz="8" w:space="0" w:color="auto"/>
            </w:tcBorders>
            <w:vAlign w:val="bottom"/>
          </w:tcPr>
          <w:p w:rsidR="00740CDE" w:rsidRDefault="00740CDE" w:rsidP="00740CDE">
            <w:pPr>
              <w:spacing w:line="263" w:lineRule="exact"/>
              <w:ind w:left="120"/>
              <w:rPr>
                <w:sz w:val="20"/>
                <w:szCs w:val="20"/>
              </w:rPr>
            </w:pPr>
            <w:r>
              <w:rPr>
                <w:rFonts w:eastAsia="Times New Roman"/>
                <w:sz w:val="24"/>
                <w:szCs w:val="24"/>
              </w:rPr>
              <w:t>Autocomplete”Nhập</w:t>
            </w:r>
          </w:p>
        </w:tc>
        <w:tc>
          <w:tcPr>
            <w:tcW w:w="2540" w:type="dxa"/>
            <w:tcBorders>
              <w:right w:val="single" w:sz="8" w:space="0" w:color="auto"/>
            </w:tcBorders>
            <w:vAlign w:val="bottom"/>
          </w:tcPr>
          <w:p w:rsidR="00740CDE" w:rsidRDefault="00740CDE" w:rsidP="00740CDE">
            <w:pPr>
              <w:spacing w:line="263" w:lineRule="exact"/>
              <w:ind w:left="100"/>
              <w:rPr>
                <w:sz w:val="20"/>
                <w:szCs w:val="20"/>
              </w:rPr>
            </w:pPr>
            <w:r>
              <w:rPr>
                <w:rFonts w:eastAsia="Times New Roman"/>
                <w:sz w:val="24"/>
                <w:szCs w:val="24"/>
              </w:rPr>
              <w:t>Nhập tên hoặc mã</w:t>
            </w:r>
          </w:p>
        </w:tc>
        <w:tc>
          <w:tcPr>
            <w:tcW w:w="1160" w:type="dxa"/>
            <w:tcBorders>
              <w:right w:val="single" w:sz="8" w:space="0" w:color="auto"/>
            </w:tcBorders>
            <w:vAlign w:val="bottom"/>
          </w:tcPr>
          <w:p w:rsidR="00740CDE" w:rsidRDefault="00740CDE" w:rsidP="00740CDE">
            <w:pPr>
              <w:spacing w:line="263" w:lineRule="exact"/>
              <w:ind w:left="100"/>
              <w:rPr>
                <w:sz w:val="20"/>
                <w:szCs w:val="20"/>
              </w:rPr>
            </w:pPr>
            <w:r>
              <w:rPr>
                <w:sz w:val="20"/>
                <w:szCs w:val="20"/>
              </w:rPr>
              <w:t>N/A</w:t>
            </w:r>
          </w:p>
        </w:tc>
        <w:tc>
          <w:tcPr>
            <w:tcW w:w="2300" w:type="dxa"/>
            <w:tcBorders>
              <w:right w:val="single" w:sz="8" w:space="0" w:color="auto"/>
            </w:tcBorders>
            <w:vAlign w:val="bottom"/>
          </w:tcPr>
          <w:p w:rsidR="00740CDE" w:rsidRDefault="00740CDE" w:rsidP="00740CDE">
            <w:pPr>
              <w:spacing w:line="263" w:lineRule="exact"/>
              <w:ind w:left="80"/>
              <w:rPr>
                <w:sz w:val="20"/>
                <w:szCs w:val="20"/>
              </w:rPr>
            </w:pPr>
            <w:r>
              <w:rPr>
                <w:rFonts w:eastAsia="Times New Roman"/>
                <w:sz w:val="24"/>
                <w:szCs w:val="24"/>
              </w:rPr>
              <w:t>Hiện thị gợi ý tên</w:t>
            </w:r>
          </w:p>
        </w:tc>
      </w:tr>
      <w:tr w:rsidR="00740CDE" w:rsidTr="00740CDE">
        <w:trPr>
          <w:trHeight w:val="276"/>
        </w:trPr>
        <w:tc>
          <w:tcPr>
            <w:tcW w:w="2540" w:type="dxa"/>
            <w:tcBorders>
              <w:left w:val="single" w:sz="8" w:space="0" w:color="auto"/>
              <w:right w:val="single" w:sz="8" w:space="0" w:color="auto"/>
            </w:tcBorders>
            <w:vAlign w:val="bottom"/>
          </w:tcPr>
          <w:p w:rsidR="00740CDE" w:rsidRDefault="00740CDE" w:rsidP="00740CDE">
            <w:pPr>
              <w:ind w:left="120"/>
              <w:rPr>
                <w:sz w:val="20"/>
                <w:szCs w:val="20"/>
              </w:rPr>
            </w:pPr>
            <w:r>
              <w:rPr>
                <w:rFonts w:eastAsia="Times New Roman"/>
                <w:sz w:val="24"/>
                <w:szCs w:val="24"/>
              </w:rPr>
              <w:t xml:space="preserve"> tìm kiếm”</w:t>
            </w:r>
          </w:p>
        </w:tc>
        <w:tc>
          <w:tcPr>
            <w:tcW w:w="2540" w:type="dxa"/>
            <w:tcBorders>
              <w:right w:val="single" w:sz="8" w:space="0" w:color="auto"/>
            </w:tcBorders>
            <w:vAlign w:val="bottom"/>
          </w:tcPr>
          <w:p w:rsidR="00740CDE" w:rsidRDefault="00740CDE" w:rsidP="00740CDE">
            <w:pPr>
              <w:rPr>
                <w:sz w:val="20"/>
                <w:szCs w:val="20"/>
              </w:rPr>
            </w:pPr>
          </w:p>
        </w:tc>
        <w:tc>
          <w:tcPr>
            <w:tcW w:w="1160" w:type="dxa"/>
            <w:tcBorders>
              <w:right w:val="single" w:sz="8" w:space="0" w:color="auto"/>
            </w:tcBorders>
            <w:vAlign w:val="bottom"/>
          </w:tcPr>
          <w:p w:rsidR="00740CDE" w:rsidRDefault="00740CDE" w:rsidP="00740CDE">
            <w:pPr>
              <w:rPr>
                <w:sz w:val="24"/>
                <w:szCs w:val="24"/>
              </w:rPr>
            </w:pPr>
          </w:p>
        </w:tc>
        <w:tc>
          <w:tcPr>
            <w:tcW w:w="2300" w:type="dxa"/>
            <w:tcBorders>
              <w:right w:val="single" w:sz="8" w:space="0" w:color="auto"/>
            </w:tcBorders>
            <w:vAlign w:val="bottom"/>
          </w:tcPr>
          <w:p w:rsidR="00740CDE" w:rsidRDefault="00740CDE" w:rsidP="00740CDE">
            <w:pPr>
              <w:ind w:left="80"/>
              <w:rPr>
                <w:sz w:val="20"/>
                <w:szCs w:val="20"/>
              </w:rPr>
            </w:pPr>
            <w:r>
              <w:rPr>
                <w:rFonts w:eastAsia="Times New Roman"/>
                <w:sz w:val="24"/>
                <w:szCs w:val="24"/>
              </w:rPr>
              <w:t>hoặc mã cần tìm</w:t>
            </w:r>
          </w:p>
        </w:tc>
      </w:tr>
      <w:tr w:rsidR="00740CDE" w:rsidTr="00740CDE">
        <w:trPr>
          <w:trHeight w:val="746"/>
        </w:trPr>
        <w:tc>
          <w:tcPr>
            <w:tcW w:w="2540" w:type="dxa"/>
            <w:tcBorders>
              <w:left w:val="single" w:sz="8" w:space="0" w:color="auto"/>
              <w:bottom w:val="single" w:sz="8" w:space="0" w:color="auto"/>
              <w:right w:val="single" w:sz="8" w:space="0" w:color="auto"/>
            </w:tcBorders>
            <w:vAlign w:val="bottom"/>
          </w:tcPr>
          <w:p w:rsidR="00740CDE" w:rsidRDefault="00740CDE" w:rsidP="00740CDE">
            <w:pPr>
              <w:rPr>
                <w:sz w:val="24"/>
                <w:szCs w:val="24"/>
              </w:rPr>
            </w:pPr>
          </w:p>
        </w:tc>
        <w:tc>
          <w:tcPr>
            <w:tcW w:w="2540" w:type="dxa"/>
            <w:tcBorders>
              <w:bottom w:val="single" w:sz="8" w:space="0" w:color="auto"/>
              <w:right w:val="single" w:sz="8" w:space="0" w:color="auto"/>
            </w:tcBorders>
            <w:vAlign w:val="bottom"/>
          </w:tcPr>
          <w:p w:rsidR="00740CDE" w:rsidRDefault="00740CDE" w:rsidP="00740CDE">
            <w:pPr>
              <w:rPr>
                <w:sz w:val="24"/>
                <w:szCs w:val="24"/>
              </w:rPr>
            </w:pPr>
          </w:p>
        </w:tc>
        <w:tc>
          <w:tcPr>
            <w:tcW w:w="1160" w:type="dxa"/>
            <w:tcBorders>
              <w:bottom w:val="single" w:sz="8" w:space="0" w:color="auto"/>
              <w:right w:val="single" w:sz="8" w:space="0" w:color="auto"/>
            </w:tcBorders>
            <w:vAlign w:val="bottom"/>
          </w:tcPr>
          <w:p w:rsidR="00740CDE" w:rsidRDefault="00740CDE" w:rsidP="00740CDE">
            <w:pPr>
              <w:rPr>
                <w:sz w:val="24"/>
                <w:szCs w:val="24"/>
              </w:rPr>
            </w:pPr>
          </w:p>
        </w:tc>
        <w:tc>
          <w:tcPr>
            <w:tcW w:w="2300" w:type="dxa"/>
            <w:tcBorders>
              <w:bottom w:val="single" w:sz="8" w:space="0" w:color="auto"/>
              <w:right w:val="single" w:sz="8" w:space="0" w:color="auto"/>
            </w:tcBorders>
            <w:vAlign w:val="bottom"/>
          </w:tcPr>
          <w:p w:rsidR="00740CDE" w:rsidRDefault="00740CDE" w:rsidP="00740CDE">
            <w:pPr>
              <w:rPr>
                <w:sz w:val="24"/>
                <w:szCs w:val="24"/>
              </w:rPr>
            </w:pPr>
          </w:p>
        </w:tc>
      </w:tr>
      <w:tr w:rsidR="00740CDE" w:rsidTr="00740CDE">
        <w:trPr>
          <w:trHeight w:val="260"/>
        </w:trPr>
        <w:tc>
          <w:tcPr>
            <w:tcW w:w="2540" w:type="dxa"/>
            <w:tcBorders>
              <w:left w:val="single" w:sz="8" w:space="0" w:color="auto"/>
              <w:right w:val="single" w:sz="8" w:space="0" w:color="auto"/>
            </w:tcBorders>
            <w:vAlign w:val="bottom"/>
          </w:tcPr>
          <w:p w:rsidR="00740CDE" w:rsidRDefault="00740CDE" w:rsidP="00740CDE">
            <w:pPr>
              <w:spacing w:line="262" w:lineRule="exact"/>
              <w:ind w:left="120"/>
              <w:rPr>
                <w:sz w:val="20"/>
                <w:szCs w:val="20"/>
              </w:rPr>
            </w:pPr>
            <w:r>
              <w:rPr>
                <w:rFonts w:eastAsia="Times New Roman"/>
                <w:sz w:val="24"/>
                <w:szCs w:val="24"/>
              </w:rPr>
              <w:t>Button “Thêm”</w:t>
            </w:r>
          </w:p>
        </w:tc>
        <w:tc>
          <w:tcPr>
            <w:tcW w:w="2540" w:type="dxa"/>
            <w:tcBorders>
              <w:right w:val="single" w:sz="8" w:space="0" w:color="auto"/>
            </w:tcBorders>
            <w:vAlign w:val="bottom"/>
          </w:tcPr>
          <w:p w:rsidR="00740CDE" w:rsidRDefault="00740CDE" w:rsidP="00740CDE">
            <w:pPr>
              <w:spacing w:line="262" w:lineRule="exact"/>
              <w:rPr>
                <w:sz w:val="20"/>
                <w:szCs w:val="20"/>
              </w:rPr>
            </w:pPr>
            <w:r>
              <w:rPr>
                <w:rFonts w:eastAsia="Times New Roman"/>
                <w:sz w:val="24"/>
                <w:szCs w:val="24"/>
              </w:rPr>
              <w:t>Thêm dữ liệu</w:t>
            </w:r>
          </w:p>
        </w:tc>
        <w:tc>
          <w:tcPr>
            <w:tcW w:w="1160" w:type="dxa"/>
            <w:tcBorders>
              <w:right w:val="single" w:sz="8" w:space="0" w:color="auto"/>
            </w:tcBorders>
            <w:vAlign w:val="bottom"/>
          </w:tcPr>
          <w:p w:rsidR="00740CDE" w:rsidRDefault="00740CDE" w:rsidP="00740CDE">
            <w:pPr>
              <w:spacing w:line="262" w:lineRule="exact"/>
              <w:ind w:left="100"/>
              <w:rPr>
                <w:sz w:val="20"/>
                <w:szCs w:val="20"/>
              </w:rPr>
            </w:pPr>
            <w:r>
              <w:rPr>
                <w:rFonts w:eastAsia="Times New Roman"/>
                <w:sz w:val="24"/>
                <w:szCs w:val="24"/>
              </w:rPr>
              <w:t>Click</w:t>
            </w:r>
          </w:p>
        </w:tc>
        <w:tc>
          <w:tcPr>
            <w:tcW w:w="2300" w:type="dxa"/>
            <w:tcBorders>
              <w:right w:val="single" w:sz="8" w:space="0" w:color="auto"/>
            </w:tcBorders>
            <w:vAlign w:val="bottom"/>
          </w:tcPr>
          <w:p w:rsidR="00740CDE" w:rsidRDefault="00740CDE" w:rsidP="00740CDE">
            <w:pPr>
              <w:spacing w:line="262" w:lineRule="exact"/>
              <w:ind w:left="80"/>
              <w:rPr>
                <w:sz w:val="20"/>
                <w:szCs w:val="20"/>
              </w:rPr>
            </w:pPr>
            <w:r>
              <w:rPr>
                <w:rFonts w:eastAsia="Times New Roman"/>
                <w:sz w:val="24"/>
                <w:szCs w:val="24"/>
              </w:rPr>
              <w:t>Chuyển sang màn</w:t>
            </w:r>
          </w:p>
        </w:tc>
      </w:tr>
      <w:tr w:rsidR="00740CDE" w:rsidTr="00740CDE">
        <w:trPr>
          <w:trHeight w:val="276"/>
        </w:trPr>
        <w:tc>
          <w:tcPr>
            <w:tcW w:w="2540" w:type="dxa"/>
            <w:tcBorders>
              <w:left w:val="single" w:sz="8" w:space="0" w:color="auto"/>
              <w:right w:val="single" w:sz="8" w:space="0" w:color="auto"/>
            </w:tcBorders>
            <w:vAlign w:val="bottom"/>
          </w:tcPr>
          <w:p w:rsidR="00740CDE" w:rsidRDefault="00740CDE" w:rsidP="00740CDE">
            <w:pPr>
              <w:rPr>
                <w:sz w:val="24"/>
                <w:szCs w:val="24"/>
              </w:rPr>
            </w:pPr>
          </w:p>
        </w:tc>
        <w:tc>
          <w:tcPr>
            <w:tcW w:w="2540" w:type="dxa"/>
            <w:tcBorders>
              <w:right w:val="single" w:sz="8" w:space="0" w:color="auto"/>
            </w:tcBorders>
            <w:vAlign w:val="bottom"/>
          </w:tcPr>
          <w:p w:rsidR="00740CDE" w:rsidRDefault="00740CDE" w:rsidP="00740CDE">
            <w:pPr>
              <w:rPr>
                <w:sz w:val="20"/>
                <w:szCs w:val="20"/>
              </w:rPr>
            </w:pPr>
          </w:p>
        </w:tc>
        <w:tc>
          <w:tcPr>
            <w:tcW w:w="1160" w:type="dxa"/>
            <w:tcBorders>
              <w:right w:val="single" w:sz="8" w:space="0" w:color="auto"/>
            </w:tcBorders>
            <w:vAlign w:val="bottom"/>
          </w:tcPr>
          <w:p w:rsidR="00740CDE" w:rsidRDefault="00740CDE" w:rsidP="00740CDE">
            <w:pPr>
              <w:rPr>
                <w:sz w:val="24"/>
                <w:szCs w:val="24"/>
              </w:rPr>
            </w:pPr>
          </w:p>
        </w:tc>
        <w:tc>
          <w:tcPr>
            <w:tcW w:w="2300" w:type="dxa"/>
            <w:tcBorders>
              <w:right w:val="single" w:sz="8" w:space="0" w:color="auto"/>
            </w:tcBorders>
            <w:vAlign w:val="bottom"/>
          </w:tcPr>
          <w:p w:rsidR="00740CDE" w:rsidRDefault="00740CDE" w:rsidP="00740CDE">
            <w:pPr>
              <w:ind w:left="80"/>
              <w:rPr>
                <w:sz w:val="20"/>
                <w:szCs w:val="20"/>
              </w:rPr>
            </w:pPr>
            <w:r>
              <w:rPr>
                <w:rFonts w:eastAsia="Times New Roman"/>
                <w:sz w:val="24"/>
                <w:szCs w:val="24"/>
              </w:rPr>
              <w:t>thêm</w:t>
            </w:r>
          </w:p>
        </w:tc>
      </w:tr>
      <w:tr w:rsidR="00740CDE" w:rsidTr="00740CDE">
        <w:trPr>
          <w:trHeight w:val="276"/>
        </w:trPr>
        <w:tc>
          <w:tcPr>
            <w:tcW w:w="2540" w:type="dxa"/>
            <w:tcBorders>
              <w:left w:val="single" w:sz="8" w:space="0" w:color="auto"/>
              <w:right w:val="single" w:sz="8" w:space="0" w:color="auto"/>
            </w:tcBorders>
            <w:vAlign w:val="bottom"/>
          </w:tcPr>
          <w:p w:rsidR="00740CDE" w:rsidRDefault="00740CDE" w:rsidP="00740CDE">
            <w:pPr>
              <w:rPr>
                <w:sz w:val="24"/>
                <w:szCs w:val="24"/>
              </w:rPr>
            </w:pPr>
          </w:p>
        </w:tc>
        <w:tc>
          <w:tcPr>
            <w:tcW w:w="2540" w:type="dxa"/>
            <w:tcBorders>
              <w:right w:val="single" w:sz="8" w:space="0" w:color="auto"/>
            </w:tcBorders>
            <w:vAlign w:val="bottom"/>
          </w:tcPr>
          <w:p w:rsidR="00740CDE" w:rsidRDefault="00740CDE" w:rsidP="00740CDE">
            <w:pPr>
              <w:rPr>
                <w:sz w:val="20"/>
                <w:szCs w:val="20"/>
              </w:rPr>
            </w:pPr>
          </w:p>
        </w:tc>
        <w:tc>
          <w:tcPr>
            <w:tcW w:w="1160" w:type="dxa"/>
            <w:tcBorders>
              <w:right w:val="single" w:sz="8" w:space="0" w:color="auto"/>
            </w:tcBorders>
            <w:vAlign w:val="bottom"/>
          </w:tcPr>
          <w:p w:rsidR="00740CDE" w:rsidRDefault="00740CDE" w:rsidP="00740CDE">
            <w:pPr>
              <w:rPr>
                <w:sz w:val="24"/>
                <w:szCs w:val="24"/>
              </w:rPr>
            </w:pPr>
          </w:p>
        </w:tc>
        <w:tc>
          <w:tcPr>
            <w:tcW w:w="2300" w:type="dxa"/>
            <w:tcBorders>
              <w:right w:val="single" w:sz="8" w:space="0" w:color="auto"/>
            </w:tcBorders>
            <w:vAlign w:val="bottom"/>
          </w:tcPr>
          <w:p w:rsidR="00740CDE" w:rsidRDefault="00740CDE" w:rsidP="00740CDE">
            <w:pPr>
              <w:rPr>
                <w:sz w:val="20"/>
                <w:szCs w:val="20"/>
              </w:rPr>
            </w:pPr>
          </w:p>
        </w:tc>
      </w:tr>
      <w:tr w:rsidR="00740CDE" w:rsidTr="00740CDE">
        <w:trPr>
          <w:trHeight w:val="279"/>
        </w:trPr>
        <w:tc>
          <w:tcPr>
            <w:tcW w:w="2540" w:type="dxa"/>
            <w:tcBorders>
              <w:left w:val="single" w:sz="8" w:space="0" w:color="auto"/>
              <w:bottom w:val="single" w:sz="8" w:space="0" w:color="auto"/>
              <w:right w:val="single" w:sz="8" w:space="0" w:color="auto"/>
            </w:tcBorders>
            <w:vAlign w:val="bottom"/>
          </w:tcPr>
          <w:p w:rsidR="00740CDE" w:rsidRDefault="00740CDE" w:rsidP="00740CDE">
            <w:pPr>
              <w:rPr>
                <w:sz w:val="24"/>
                <w:szCs w:val="24"/>
              </w:rPr>
            </w:pPr>
          </w:p>
        </w:tc>
        <w:tc>
          <w:tcPr>
            <w:tcW w:w="2540" w:type="dxa"/>
            <w:tcBorders>
              <w:bottom w:val="single" w:sz="8" w:space="0" w:color="auto"/>
              <w:right w:val="single" w:sz="8" w:space="0" w:color="auto"/>
            </w:tcBorders>
            <w:vAlign w:val="bottom"/>
          </w:tcPr>
          <w:p w:rsidR="00740CDE" w:rsidRDefault="00740CDE" w:rsidP="00740CDE">
            <w:pPr>
              <w:rPr>
                <w:sz w:val="20"/>
                <w:szCs w:val="20"/>
              </w:rPr>
            </w:pPr>
          </w:p>
        </w:tc>
        <w:tc>
          <w:tcPr>
            <w:tcW w:w="1160" w:type="dxa"/>
            <w:tcBorders>
              <w:bottom w:val="single" w:sz="8" w:space="0" w:color="auto"/>
              <w:right w:val="single" w:sz="8" w:space="0" w:color="auto"/>
            </w:tcBorders>
            <w:vAlign w:val="bottom"/>
          </w:tcPr>
          <w:p w:rsidR="00740CDE" w:rsidRDefault="00740CDE" w:rsidP="00740CDE">
            <w:pPr>
              <w:rPr>
                <w:sz w:val="24"/>
                <w:szCs w:val="24"/>
              </w:rPr>
            </w:pPr>
          </w:p>
        </w:tc>
        <w:tc>
          <w:tcPr>
            <w:tcW w:w="2300" w:type="dxa"/>
            <w:tcBorders>
              <w:bottom w:val="single" w:sz="8" w:space="0" w:color="auto"/>
              <w:right w:val="single" w:sz="8" w:space="0" w:color="auto"/>
            </w:tcBorders>
            <w:vAlign w:val="bottom"/>
          </w:tcPr>
          <w:p w:rsidR="00740CDE" w:rsidRDefault="00740CDE" w:rsidP="00740CDE">
            <w:pPr>
              <w:rPr>
                <w:sz w:val="20"/>
                <w:szCs w:val="20"/>
              </w:rPr>
            </w:pPr>
          </w:p>
        </w:tc>
      </w:tr>
      <w:tr w:rsidR="00740CDE" w:rsidTr="00740CDE">
        <w:trPr>
          <w:trHeight w:val="264"/>
        </w:trPr>
        <w:tc>
          <w:tcPr>
            <w:tcW w:w="2540" w:type="dxa"/>
            <w:tcBorders>
              <w:left w:val="single" w:sz="8" w:space="0" w:color="auto"/>
              <w:right w:val="single" w:sz="8" w:space="0" w:color="auto"/>
            </w:tcBorders>
            <w:vAlign w:val="bottom"/>
          </w:tcPr>
          <w:p w:rsidR="00740CDE" w:rsidRDefault="00740CDE" w:rsidP="00740CDE">
            <w:pPr>
              <w:spacing w:line="263" w:lineRule="exact"/>
              <w:ind w:left="120"/>
              <w:rPr>
                <w:sz w:val="20"/>
                <w:szCs w:val="20"/>
              </w:rPr>
            </w:pPr>
            <w:r>
              <w:rPr>
                <w:rFonts w:eastAsia="Times New Roman"/>
                <w:sz w:val="24"/>
                <w:szCs w:val="24"/>
              </w:rPr>
              <w:t>Listview “danh sách”</w:t>
            </w:r>
          </w:p>
        </w:tc>
        <w:tc>
          <w:tcPr>
            <w:tcW w:w="2540" w:type="dxa"/>
            <w:tcBorders>
              <w:right w:val="single" w:sz="8" w:space="0" w:color="auto"/>
            </w:tcBorders>
            <w:vAlign w:val="bottom"/>
          </w:tcPr>
          <w:p w:rsidR="00740CDE" w:rsidRDefault="00740CDE" w:rsidP="00740CDE">
            <w:pPr>
              <w:spacing w:line="263" w:lineRule="exact"/>
              <w:ind w:left="100"/>
              <w:rPr>
                <w:sz w:val="20"/>
                <w:szCs w:val="20"/>
              </w:rPr>
            </w:pPr>
            <w:r>
              <w:rPr>
                <w:rFonts w:eastAsia="Times New Roman"/>
                <w:sz w:val="24"/>
                <w:szCs w:val="24"/>
              </w:rPr>
              <w:t>Hiển thị tất cả dữ liệu có sẵn</w:t>
            </w:r>
          </w:p>
        </w:tc>
        <w:tc>
          <w:tcPr>
            <w:tcW w:w="1160" w:type="dxa"/>
            <w:tcBorders>
              <w:right w:val="single" w:sz="8" w:space="0" w:color="auto"/>
            </w:tcBorders>
            <w:vAlign w:val="bottom"/>
          </w:tcPr>
          <w:p w:rsidR="00740CDE" w:rsidRDefault="00740CDE" w:rsidP="00740CDE">
            <w:pPr>
              <w:spacing w:line="263" w:lineRule="exact"/>
              <w:ind w:left="100"/>
              <w:rPr>
                <w:sz w:val="20"/>
                <w:szCs w:val="20"/>
              </w:rPr>
            </w:pPr>
            <w:r>
              <w:rPr>
                <w:rFonts w:eastAsia="Times New Roman"/>
                <w:sz w:val="24"/>
                <w:szCs w:val="24"/>
              </w:rPr>
              <w:t>Click</w:t>
            </w:r>
          </w:p>
        </w:tc>
        <w:tc>
          <w:tcPr>
            <w:tcW w:w="2300" w:type="dxa"/>
            <w:tcBorders>
              <w:right w:val="single" w:sz="8" w:space="0" w:color="auto"/>
            </w:tcBorders>
            <w:vAlign w:val="bottom"/>
          </w:tcPr>
          <w:p w:rsidR="00740CDE" w:rsidRDefault="00740CDE" w:rsidP="00740CDE"/>
        </w:tc>
      </w:tr>
      <w:tr w:rsidR="00740CDE" w:rsidTr="00740CDE">
        <w:trPr>
          <w:trHeight w:val="276"/>
        </w:trPr>
        <w:tc>
          <w:tcPr>
            <w:tcW w:w="2540" w:type="dxa"/>
            <w:tcBorders>
              <w:left w:val="single" w:sz="8" w:space="0" w:color="auto"/>
              <w:right w:val="single" w:sz="8" w:space="0" w:color="auto"/>
            </w:tcBorders>
            <w:vAlign w:val="bottom"/>
          </w:tcPr>
          <w:p w:rsidR="00740CDE" w:rsidRDefault="00740CDE" w:rsidP="00740CDE">
            <w:pPr>
              <w:rPr>
                <w:sz w:val="24"/>
                <w:szCs w:val="24"/>
              </w:rPr>
            </w:pPr>
          </w:p>
        </w:tc>
        <w:tc>
          <w:tcPr>
            <w:tcW w:w="2540" w:type="dxa"/>
            <w:tcBorders>
              <w:right w:val="single" w:sz="8" w:space="0" w:color="auto"/>
            </w:tcBorders>
            <w:vAlign w:val="bottom"/>
          </w:tcPr>
          <w:p w:rsidR="00740CDE" w:rsidRDefault="00740CDE" w:rsidP="00740CDE">
            <w:pPr>
              <w:rPr>
                <w:sz w:val="20"/>
                <w:szCs w:val="20"/>
              </w:rPr>
            </w:pPr>
          </w:p>
        </w:tc>
        <w:tc>
          <w:tcPr>
            <w:tcW w:w="1160" w:type="dxa"/>
            <w:tcBorders>
              <w:right w:val="single" w:sz="8" w:space="0" w:color="auto"/>
            </w:tcBorders>
            <w:vAlign w:val="bottom"/>
          </w:tcPr>
          <w:p w:rsidR="00740CDE" w:rsidRDefault="00740CDE" w:rsidP="00740CDE">
            <w:pPr>
              <w:rPr>
                <w:sz w:val="24"/>
                <w:szCs w:val="24"/>
              </w:rPr>
            </w:pPr>
          </w:p>
        </w:tc>
        <w:tc>
          <w:tcPr>
            <w:tcW w:w="2300" w:type="dxa"/>
            <w:tcBorders>
              <w:right w:val="single" w:sz="8" w:space="0" w:color="auto"/>
            </w:tcBorders>
            <w:vAlign w:val="bottom"/>
          </w:tcPr>
          <w:p w:rsidR="00740CDE" w:rsidRDefault="00740CDE" w:rsidP="00740CDE">
            <w:pPr>
              <w:rPr>
                <w:sz w:val="24"/>
                <w:szCs w:val="24"/>
              </w:rPr>
            </w:pPr>
          </w:p>
        </w:tc>
      </w:tr>
      <w:tr w:rsidR="00740CDE" w:rsidTr="00740CDE">
        <w:trPr>
          <w:trHeight w:val="425"/>
        </w:trPr>
        <w:tc>
          <w:tcPr>
            <w:tcW w:w="2540" w:type="dxa"/>
            <w:tcBorders>
              <w:left w:val="single" w:sz="8" w:space="0" w:color="auto"/>
              <w:bottom w:val="single" w:sz="8" w:space="0" w:color="auto"/>
              <w:right w:val="single" w:sz="8" w:space="0" w:color="auto"/>
            </w:tcBorders>
            <w:vAlign w:val="bottom"/>
          </w:tcPr>
          <w:p w:rsidR="00740CDE" w:rsidRDefault="00740CDE" w:rsidP="00740CDE">
            <w:pPr>
              <w:rPr>
                <w:sz w:val="24"/>
                <w:szCs w:val="24"/>
              </w:rPr>
            </w:pPr>
          </w:p>
        </w:tc>
        <w:tc>
          <w:tcPr>
            <w:tcW w:w="2540" w:type="dxa"/>
            <w:tcBorders>
              <w:bottom w:val="single" w:sz="8" w:space="0" w:color="auto"/>
              <w:right w:val="single" w:sz="8" w:space="0" w:color="auto"/>
            </w:tcBorders>
            <w:vAlign w:val="bottom"/>
          </w:tcPr>
          <w:p w:rsidR="00740CDE" w:rsidRDefault="00740CDE" w:rsidP="00740CDE">
            <w:pPr>
              <w:rPr>
                <w:sz w:val="24"/>
                <w:szCs w:val="24"/>
              </w:rPr>
            </w:pPr>
          </w:p>
        </w:tc>
        <w:tc>
          <w:tcPr>
            <w:tcW w:w="1160" w:type="dxa"/>
            <w:tcBorders>
              <w:bottom w:val="single" w:sz="8" w:space="0" w:color="auto"/>
              <w:right w:val="single" w:sz="8" w:space="0" w:color="auto"/>
            </w:tcBorders>
            <w:vAlign w:val="bottom"/>
          </w:tcPr>
          <w:p w:rsidR="00740CDE" w:rsidRDefault="00740CDE" w:rsidP="00740CDE">
            <w:pPr>
              <w:rPr>
                <w:sz w:val="24"/>
                <w:szCs w:val="24"/>
              </w:rPr>
            </w:pPr>
          </w:p>
        </w:tc>
        <w:tc>
          <w:tcPr>
            <w:tcW w:w="2300" w:type="dxa"/>
            <w:tcBorders>
              <w:bottom w:val="single" w:sz="8" w:space="0" w:color="auto"/>
              <w:right w:val="single" w:sz="8" w:space="0" w:color="auto"/>
            </w:tcBorders>
            <w:vAlign w:val="bottom"/>
          </w:tcPr>
          <w:p w:rsidR="00740CDE" w:rsidRDefault="00740CDE" w:rsidP="00740CDE">
            <w:pPr>
              <w:rPr>
                <w:sz w:val="24"/>
                <w:szCs w:val="24"/>
              </w:rPr>
            </w:pPr>
          </w:p>
        </w:tc>
      </w:tr>
    </w:tbl>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C85332" w:rsidRDefault="00C85332" w:rsidP="00F53A06">
      <w:pPr>
        <w:rPr>
          <w:rFonts w:ascii="Calibri" w:eastAsia="Calibri" w:hAnsi="Calibri" w:cs="Calibri"/>
        </w:rPr>
      </w:pPr>
      <w:bookmarkStart w:id="35" w:name="page31"/>
      <w:bookmarkEnd w:id="35"/>
    </w:p>
    <w:p w:rsidR="00C85332" w:rsidRDefault="00C85332" w:rsidP="00F53A06">
      <w:pPr>
        <w:rPr>
          <w:rFonts w:ascii="Calibri" w:eastAsia="Calibri" w:hAnsi="Calibri" w:cs="Calibri"/>
        </w:rPr>
      </w:pPr>
    </w:p>
    <w:p w:rsidR="00F53A06" w:rsidRDefault="00F53A06" w:rsidP="00F53A06">
      <w:pPr>
        <w:ind w:right="6100"/>
        <w:jc w:val="center"/>
        <w:rPr>
          <w:sz w:val="20"/>
          <w:szCs w:val="20"/>
        </w:rPr>
      </w:pPr>
      <w:r>
        <w:rPr>
          <w:rFonts w:eastAsia="Times New Roman"/>
          <w:b/>
          <w:bCs/>
          <w:sz w:val="23"/>
          <w:szCs w:val="23"/>
        </w:rPr>
        <w:t>Làm thế nào</w:t>
      </w:r>
      <w:r>
        <w:rPr>
          <w:rFonts w:eastAsia="Times New Roman"/>
          <w:sz w:val="23"/>
          <w:szCs w:val="23"/>
        </w:rPr>
        <w:t>: Màn hình tìm kiếm</w:t>
      </w:r>
    </w:p>
    <w:p w:rsidR="00F53A06" w:rsidRDefault="00F53A06" w:rsidP="00F53A06">
      <w:pPr>
        <w:spacing w:line="241" w:lineRule="exact"/>
        <w:rPr>
          <w:sz w:val="20"/>
          <w:szCs w:val="20"/>
        </w:rPr>
      </w:pPr>
    </w:p>
    <w:p w:rsidR="00F53A06" w:rsidRDefault="00F53A06" w:rsidP="00F53A06">
      <w:pPr>
        <w:ind w:left="720"/>
        <w:rPr>
          <w:sz w:val="20"/>
          <w:szCs w:val="20"/>
        </w:rPr>
      </w:pPr>
      <w:r>
        <w:rPr>
          <w:rFonts w:eastAsia="Times New Roman"/>
          <w:sz w:val="24"/>
          <w:szCs w:val="24"/>
        </w:rPr>
        <w:t>Button “Tìm kiếm”</w:t>
      </w:r>
    </w:p>
    <w:p w:rsidR="00F53A06" w:rsidRDefault="00F53A06" w:rsidP="00F53A06">
      <w:pPr>
        <w:spacing w:line="221" w:lineRule="exact"/>
        <w:rPr>
          <w:sz w:val="20"/>
          <w:szCs w:val="20"/>
        </w:rPr>
      </w:pPr>
    </w:p>
    <w:p w:rsidR="00F53A06" w:rsidRDefault="00F53A06" w:rsidP="00935A9D">
      <w:pPr>
        <w:numPr>
          <w:ilvl w:val="0"/>
          <w:numId w:val="39"/>
        </w:numPr>
        <w:tabs>
          <w:tab w:val="left" w:pos="1440"/>
        </w:tabs>
        <w:ind w:left="1440" w:hanging="360"/>
        <w:rPr>
          <w:rFonts w:ascii="Courier New" w:eastAsia="Courier New" w:hAnsi="Courier New" w:cs="Courier New"/>
          <w:sz w:val="24"/>
          <w:szCs w:val="24"/>
        </w:rPr>
      </w:pPr>
      <w:r>
        <w:rPr>
          <w:rFonts w:eastAsia="Times New Roman"/>
          <w:sz w:val="24"/>
          <w:szCs w:val="24"/>
        </w:rPr>
        <w:t>Click button tìm kiếm</w:t>
      </w:r>
    </w:p>
    <w:p w:rsidR="00F53A06" w:rsidRDefault="00F53A06" w:rsidP="00F53A06">
      <w:pPr>
        <w:spacing w:line="53" w:lineRule="exact"/>
        <w:rPr>
          <w:sz w:val="20"/>
          <w:szCs w:val="20"/>
        </w:rPr>
      </w:pPr>
    </w:p>
    <w:p w:rsidR="00F53A06" w:rsidRDefault="00F53A06" w:rsidP="00935A9D">
      <w:pPr>
        <w:numPr>
          <w:ilvl w:val="0"/>
          <w:numId w:val="40"/>
        </w:numPr>
        <w:tabs>
          <w:tab w:val="left" w:pos="1440"/>
        </w:tabs>
        <w:spacing w:line="422" w:lineRule="auto"/>
        <w:ind w:left="720" w:right="2500" w:firstLine="360"/>
        <w:rPr>
          <w:rFonts w:ascii="Courier New" w:eastAsia="Courier New" w:hAnsi="Courier New" w:cs="Courier New"/>
          <w:sz w:val="24"/>
          <w:szCs w:val="24"/>
        </w:rPr>
      </w:pPr>
      <w:r>
        <w:rPr>
          <w:rFonts w:eastAsia="Times New Roman"/>
          <w:sz w:val="24"/>
          <w:szCs w:val="24"/>
        </w:rPr>
        <w:t xml:space="preserve">Ứng dụng </w:t>
      </w:r>
      <w:r w:rsidR="00740CDE">
        <w:rPr>
          <w:rFonts w:eastAsia="Times New Roman"/>
          <w:sz w:val="24"/>
          <w:szCs w:val="24"/>
        </w:rPr>
        <w:t>xuất hiện trên</w:t>
      </w:r>
      <w:r>
        <w:rPr>
          <w:rFonts w:eastAsia="Times New Roman"/>
          <w:sz w:val="24"/>
          <w:szCs w:val="24"/>
        </w:rPr>
        <w:t xml:space="preserve"> màn hình nhập </w:t>
      </w:r>
      <w:r w:rsidR="00740CDE">
        <w:rPr>
          <w:rFonts w:eastAsia="Times New Roman"/>
          <w:sz w:val="24"/>
          <w:szCs w:val="24"/>
        </w:rPr>
        <w:t>dữ liệu</w:t>
      </w:r>
      <w:r>
        <w:rPr>
          <w:rFonts w:eastAsia="Times New Roman"/>
          <w:sz w:val="24"/>
          <w:szCs w:val="24"/>
        </w:rPr>
        <w:t xml:space="preserve"> tìm kiếm AutoCompleteTextView “Tìm kiếm”</w:t>
      </w:r>
    </w:p>
    <w:p w:rsidR="00F53A06" w:rsidRDefault="00F53A06" w:rsidP="00935A9D">
      <w:pPr>
        <w:numPr>
          <w:ilvl w:val="0"/>
          <w:numId w:val="41"/>
        </w:numPr>
        <w:tabs>
          <w:tab w:val="left" w:pos="1440"/>
        </w:tabs>
        <w:spacing w:line="237" w:lineRule="auto"/>
        <w:ind w:left="1440" w:hanging="360"/>
        <w:rPr>
          <w:rFonts w:ascii="Courier New" w:eastAsia="Courier New" w:hAnsi="Courier New" w:cs="Courier New"/>
          <w:sz w:val="24"/>
          <w:szCs w:val="24"/>
        </w:rPr>
      </w:pPr>
      <w:r>
        <w:rPr>
          <w:rFonts w:eastAsia="Times New Roman"/>
          <w:sz w:val="24"/>
          <w:szCs w:val="24"/>
        </w:rPr>
        <w:t xml:space="preserve">Nhập tên </w:t>
      </w:r>
      <w:r w:rsidR="00740CDE">
        <w:rPr>
          <w:rFonts w:eastAsia="Times New Roman"/>
          <w:sz w:val="24"/>
          <w:szCs w:val="24"/>
        </w:rPr>
        <w:t>mã hoặc tên tìm kiếm</w:t>
      </w:r>
      <w:r>
        <w:rPr>
          <w:rFonts w:eastAsia="Times New Roman"/>
          <w:sz w:val="24"/>
          <w:szCs w:val="24"/>
        </w:rPr>
        <w:t>, hiện gợi ý tìm kiếm</w:t>
      </w:r>
    </w:p>
    <w:p w:rsidR="00F53A06" w:rsidRDefault="00F53A06" w:rsidP="00F53A06">
      <w:pPr>
        <w:spacing w:line="339" w:lineRule="exact"/>
        <w:rPr>
          <w:sz w:val="20"/>
          <w:szCs w:val="20"/>
        </w:rPr>
      </w:pPr>
    </w:p>
    <w:p w:rsidR="00F53A06" w:rsidRDefault="00F53A06" w:rsidP="00935A9D">
      <w:pPr>
        <w:numPr>
          <w:ilvl w:val="0"/>
          <w:numId w:val="42"/>
        </w:numPr>
        <w:tabs>
          <w:tab w:val="left" w:pos="1440"/>
        </w:tabs>
        <w:spacing w:line="422" w:lineRule="auto"/>
        <w:ind w:left="720" w:right="4020" w:firstLine="360"/>
        <w:rPr>
          <w:rFonts w:ascii="Courier New" w:eastAsia="Courier New" w:hAnsi="Courier New" w:cs="Courier New"/>
          <w:sz w:val="24"/>
          <w:szCs w:val="24"/>
        </w:rPr>
      </w:pPr>
      <w:r>
        <w:rPr>
          <w:rFonts w:eastAsia="Times New Roman"/>
          <w:sz w:val="24"/>
          <w:szCs w:val="24"/>
        </w:rPr>
        <w:t>Listview</w:t>
      </w:r>
    </w:p>
    <w:p w:rsidR="00F53A06" w:rsidRDefault="00F53A06" w:rsidP="00935A9D">
      <w:pPr>
        <w:numPr>
          <w:ilvl w:val="0"/>
          <w:numId w:val="43"/>
        </w:numPr>
        <w:tabs>
          <w:tab w:val="left" w:pos="1440"/>
        </w:tabs>
        <w:spacing w:line="237" w:lineRule="auto"/>
        <w:ind w:left="1440" w:hanging="360"/>
        <w:rPr>
          <w:rFonts w:ascii="Courier New" w:eastAsia="Courier New" w:hAnsi="Courier New" w:cs="Courier New"/>
          <w:sz w:val="24"/>
          <w:szCs w:val="24"/>
        </w:rPr>
      </w:pPr>
      <w:r>
        <w:rPr>
          <w:rFonts w:eastAsia="Times New Roman"/>
          <w:sz w:val="24"/>
          <w:szCs w:val="24"/>
        </w:rPr>
        <w:t xml:space="preserve">Hiển thị tên của một vài </w:t>
      </w:r>
      <w:r w:rsidR="00740CDE">
        <w:rPr>
          <w:rFonts w:eastAsia="Times New Roman"/>
          <w:sz w:val="24"/>
          <w:szCs w:val="24"/>
        </w:rPr>
        <w:t>tên hoặc mã cho</w:t>
      </w:r>
      <w:r>
        <w:rPr>
          <w:rFonts w:eastAsia="Times New Roman"/>
          <w:sz w:val="24"/>
          <w:szCs w:val="24"/>
        </w:rPr>
        <w:t xml:space="preserve"> người dùng tìm kiếm nhanh</w:t>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ectPr w:rsidR="00F53A06">
          <w:pgSz w:w="12240" w:h="15840"/>
          <w:pgMar w:top="714" w:right="1440" w:bottom="429" w:left="1440" w:header="0" w:footer="0" w:gutter="0"/>
          <w:cols w:space="720" w:equalWidth="0">
            <w:col w:w="9360"/>
          </w:cols>
        </w:sectPr>
      </w:pPr>
    </w:p>
    <w:p w:rsidR="00F53A06" w:rsidRDefault="00F53A06" w:rsidP="00F53A06">
      <w:pPr>
        <w:spacing w:line="273" w:lineRule="exact"/>
        <w:rPr>
          <w:sz w:val="20"/>
          <w:szCs w:val="20"/>
        </w:rPr>
      </w:pPr>
      <w:bookmarkStart w:id="36" w:name="page32"/>
      <w:bookmarkEnd w:id="36"/>
    </w:p>
    <w:p w:rsidR="00F53A06" w:rsidRDefault="00C85332" w:rsidP="00935A9D">
      <w:pPr>
        <w:numPr>
          <w:ilvl w:val="0"/>
          <w:numId w:val="44"/>
        </w:numPr>
        <w:tabs>
          <w:tab w:val="left" w:pos="1080"/>
        </w:tabs>
        <w:ind w:left="1080" w:hanging="360"/>
        <w:rPr>
          <w:rFonts w:eastAsia="Times New Roman"/>
          <w:b/>
          <w:bCs/>
          <w:sz w:val="24"/>
          <w:szCs w:val="24"/>
        </w:rPr>
      </w:pPr>
      <w:r>
        <w:rPr>
          <w:rFonts w:eastAsia="Times New Roman"/>
          <w:b/>
          <w:bCs/>
          <w:sz w:val="24"/>
          <w:szCs w:val="24"/>
        </w:rPr>
        <w:t>Màn hình thống kê</w:t>
      </w:r>
    </w:p>
    <w:p w:rsidR="00F53A06" w:rsidRDefault="00F53A06" w:rsidP="00F53A06">
      <w:pPr>
        <w:spacing w:line="20" w:lineRule="exact"/>
        <w:rPr>
          <w:rFonts w:eastAsia="Times New Roman"/>
          <w:b/>
          <w:bCs/>
          <w:sz w:val="24"/>
          <w:szCs w:val="24"/>
        </w:rPr>
      </w:pPr>
    </w:p>
    <w:p w:rsidR="00F53A06" w:rsidRDefault="00F53A06" w:rsidP="00F53A06">
      <w:pPr>
        <w:ind w:left="1080"/>
        <w:rPr>
          <w:rFonts w:eastAsia="Times New Roman"/>
          <w:b/>
          <w:bCs/>
          <w:sz w:val="24"/>
          <w:szCs w:val="24"/>
        </w:rPr>
      </w:pPr>
      <w:r>
        <w:rPr>
          <w:rFonts w:ascii="Courier New" w:eastAsia="Courier New" w:hAnsi="Courier New" w:cs="Courier New"/>
          <w:sz w:val="24"/>
          <w:szCs w:val="24"/>
        </w:rPr>
        <w:t xml:space="preserve">o  </w:t>
      </w:r>
      <w:r w:rsidR="00740CDE">
        <w:rPr>
          <w:rFonts w:eastAsia="Times New Roman"/>
          <w:b/>
          <w:bCs/>
          <w:sz w:val="24"/>
          <w:szCs w:val="24"/>
        </w:rPr>
        <w:t>Giao diện ngư</w:t>
      </w:r>
      <w:r>
        <w:rPr>
          <w:rFonts w:eastAsia="Times New Roman"/>
          <w:b/>
          <w:bCs/>
          <w:sz w:val="24"/>
          <w:szCs w:val="24"/>
        </w:rPr>
        <w:t>ời dùng</w:t>
      </w:r>
    </w:p>
    <w:p w:rsidR="00F53A06" w:rsidRDefault="00740CDE" w:rsidP="00F53A06">
      <w:pPr>
        <w:spacing w:line="20" w:lineRule="exact"/>
        <w:rPr>
          <w:sz w:val="20"/>
          <w:szCs w:val="20"/>
        </w:rPr>
      </w:pPr>
      <w:r>
        <w:rPr>
          <w:rFonts w:ascii="Courier New" w:eastAsia="Courier New" w:hAnsi="Courier New" w:cs="Courier New"/>
          <w:noProof/>
          <w:sz w:val="24"/>
          <w:szCs w:val="24"/>
        </w:rPr>
        <w:drawing>
          <wp:anchor distT="0" distB="0" distL="114300" distR="114300" simplePos="0" relativeHeight="251706880" behindDoc="0" locked="0" layoutInCell="1" allowOverlap="1" wp14:anchorId="7782A60B" wp14:editId="6A28EF8D">
            <wp:simplePos x="0" y="0"/>
            <wp:positionH relativeFrom="column">
              <wp:posOffset>863600</wp:posOffset>
            </wp:positionH>
            <wp:positionV relativeFrom="paragraph">
              <wp:posOffset>342265</wp:posOffset>
            </wp:positionV>
            <wp:extent cx="4538432" cy="6154309"/>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811-024505_QuanLyChamThi.jpg"/>
                    <pic:cNvPicPr/>
                  </pic:nvPicPr>
                  <pic:blipFill>
                    <a:blip r:embed="rId25">
                      <a:extLst>
                        <a:ext uri="{28A0092B-C50C-407E-A947-70E740481C1C}">
                          <a14:useLocalDpi xmlns:a14="http://schemas.microsoft.com/office/drawing/2010/main" val="0"/>
                        </a:ext>
                      </a:extLst>
                    </a:blip>
                    <a:stretch>
                      <a:fillRect/>
                    </a:stretch>
                  </pic:blipFill>
                  <pic:spPr>
                    <a:xfrm>
                      <a:off x="0" y="0"/>
                      <a:ext cx="4539615" cy="6155913"/>
                    </a:xfrm>
                    <a:prstGeom prst="rect">
                      <a:avLst/>
                    </a:prstGeom>
                  </pic:spPr>
                </pic:pic>
              </a:graphicData>
            </a:graphic>
            <wp14:sizeRelH relativeFrom="page">
              <wp14:pctWidth>0</wp14:pctWidth>
            </wp14:sizeRelH>
            <wp14:sizeRelV relativeFrom="page">
              <wp14:pctHeight>0</wp14:pctHeight>
            </wp14:sizeRelV>
          </wp:anchor>
        </w:drawing>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376" w:lineRule="exact"/>
        <w:rPr>
          <w:sz w:val="20"/>
          <w:szCs w:val="20"/>
        </w:rPr>
      </w:pPr>
    </w:p>
    <w:p w:rsidR="00F53A06" w:rsidRDefault="00C85332" w:rsidP="00F53A06">
      <w:pPr>
        <w:jc w:val="center"/>
        <w:rPr>
          <w:sz w:val="20"/>
          <w:szCs w:val="20"/>
        </w:rPr>
      </w:pPr>
      <w:r>
        <w:rPr>
          <w:rFonts w:eastAsia="Times New Roman"/>
          <w:b/>
          <w:bCs/>
          <w:color w:val="4F81BD"/>
          <w:sz w:val="18"/>
          <w:szCs w:val="18"/>
        </w:rPr>
        <w:t>Hình 1 Màn hình thống kê</w:t>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326" w:lineRule="exact"/>
        <w:rPr>
          <w:sz w:val="20"/>
          <w:szCs w:val="20"/>
        </w:rPr>
      </w:pPr>
    </w:p>
    <w:p w:rsidR="00F53A06" w:rsidRDefault="00F53A06" w:rsidP="00F53A06">
      <w:pPr>
        <w:sectPr w:rsidR="00F53A06">
          <w:pgSz w:w="12240" w:h="15840"/>
          <w:pgMar w:top="714" w:right="1440" w:bottom="429" w:left="1440" w:header="0" w:footer="0" w:gutter="0"/>
          <w:cols w:space="720" w:equalWidth="0">
            <w:col w:w="9360"/>
          </w:cols>
        </w:sectPr>
      </w:pPr>
    </w:p>
    <w:p w:rsidR="00F53A06" w:rsidRDefault="00F53A06" w:rsidP="00F53A06">
      <w:pPr>
        <w:spacing w:line="253" w:lineRule="exact"/>
        <w:rPr>
          <w:sz w:val="20"/>
          <w:szCs w:val="20"/>
        </w:rPr>
      </w:pPr>
      <w:bookmarkStart w:id="37" w:name="page33"/>
      <w:bookmarkEnd w:id="37"/>
    </w:p>
    <w:p w:rsidR="00F53A06" w:rsidRDefault="00F53A06" w:rsidP="00935A9D">
      <w:pPr>
        <w:numPr>
          <w:ilvl w:val="0"/>
          <w:numId w:val="45"/>
        </w:numPr>
        <w:tabs>
          <w:tab w:val="left" w:pos="1560"/>
        </w:tabs>
        <w:ind w:left="1560" w:hanging="360"/>
        <w:rPr>
          <w:rFonts w:ascii="Courier New" w:eastAsia="Courier New" w:hAnsi="Courier New" w:cs="Courier New"/>
          <w:sz w:val="24"/>
          <w:szCs w:val="24"/>
        </w:rPr>
      </w:pPr>
      <w:r>
        <w:rPr>
          <w:rFonts w:eastAsia="Times New Roman"/>
          <w:b/>
          <w:bCs/>
          <w:sz w:val="24"/>
          <w:szCs w:val="24"/>
        </w:rPr>
        <w:t>Yêu cầu chức năng</w:t>
      </w:r>
    </w:p>
    <w:p w:rsidR="00F53A06" w:rsidRDefault="00F53A06" w:rsidP="00F53A06">
      <w:pPr>
        <w:spacing w:line="22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160"/>
        <w:gridCol w:w="2920"/>
        <w:gridCol w:w="1340"/>
        <w:gridCol w:w="2120"/>
      </w:tblGrid>
      <w:tr w:rsidR="00F53A06" w:rsidTr="00740CDE">
        <w:trPr>
          <w:trHeight w:val="345"/>
        </w:trPr>
        <w:tc>
          <w:tcPr>
            <w:tcW w:w="2160" w:type="dxa"/>
            <w:tcBorders>
              <w:top w:val="single" w:sz="8" w:space="0" w:color="auto"/>
              <w:left w:val="single" w:sz="8" w:space="0" w:color="auto"/>
              <w:bottom w:val="single" w:sz="8" w:space="0" w:color="FFFF00"/>
              <w:right w:val="single" w:sz="8" w:space="0" w:color="auto"/>
            </w:tcBorders>
            <w:shd w:val="clear" w:color="auto" w:fill="FFFF00"/>
            <w:vAlign w:val="bottom"/>
          </w:tcPr>
          <w:p w:rsidR="00F53A06" w:rsidRDefault="00F53A06" w:rsidP="00740CDE">
            <w:pPr>
              <w:ind w:left="720"/>
              <w:rPr>
                <w:sz w:val="20"/>
                <w:szCs w:val="20"/>
              </w:rPr>
            </w:pPr>
            <w:r>
              <w:rPr>
                <w:rFonts w:eastAsia="Times New Roman"/>
                <w:sz w:val="24"/>
                <w:szCs w:val="24"/>
              </w:rPr>
              <w:t>Tiêu đề</w:t>
            </w:r>
          </w:p>
        </w:tc>
        <w:tc>
          <w:tcPr>
            <w:tcW w:w="2920" w:type="dxa"/>
            <w:tcBorders>
              <w:top w:val="single" w:sz="8" w:space="0" w:color="auto"/>
              <w:bottom w:val="single" w:sz="8" w:space="0" w:color="FFFF00"/>
              <w:right w:val="single" w:sz="8" w:space="0" w:color="auto"/>
            </w:tcBorders>
            <w:shd w:val="clear" w:color="auto" w:fill="FFFF00"/>
            <w:vAlign w:val="bottom"/>
          </w:tcPr>
          <w:p w:rsidR="00F53A06" w:rsidRDefault="00F53A06" w:rsidP="00740CDE">
            <w:pPr>
              <w:ind w:left="1160"/>
              <w:rPr>
                <w:sz w:val="20"/>
                <w:szCs w:val="20"/>
              </w:rPr>
            </w:pPr>
            <w:r>
              <w:rPr>
                <w:rFonts w:eastAsia="Times New Roman"/>
                <w:sz w:val="24"/>
                <w:szCs w:val="24"/>
              </w:rPr>
              <w:t>Mô tả</w:t>
            </w:r>
          </w:p>
        </w:tc>
        <w:tc>
          <w:tcPr>
            <w:tcW w:w="1340" w:type="dxa"/>
            <w:tcBorders>
              <w:top w:val="single" w:sz="8" w:space="0" w:color="auto"/>
              <w:bottom w:val="single" w:sz="8" w:space="0" w:color="FFFF00"/>
              <w:right w:val="single" w:sz="8" w:space="0" w:color="auto"/>
            </w:tcBorders>
            <w:shd w:val="clear" w:color="auto" w:fill="FFFF00"/>
            <w:vAlign w:val="bottom"/>
          </w:tcPr>
          <w:p w:rsidR="00F53A06" w:rsidRDefault="00F53A06" w:rsidP="00740CDE">
            <w:pPr>
              <w:ind w:left="220"/>
              <w:rPr>
                <w:sz w:val="20"/>
                <w:szCs w:val="20"/>
              </w:rPr>
            </w:pPr>
            <w:r>
              <w:rPr>
                <w:rFonts w:eastAsia="Times New Roman"/>
                <w:sz w:val="24"/>
                <w:szCs w:val="24"/>
              </w:rPr>
              <w:t>Qui trình</w:t>
            </w:r>
          </w:p>
        </w:tc>
        <w:tc>
          <w:tcPr>
            <w:tcW w:w="2120" w:type="dxa"/>
            <w:tcBorders>
              <w:top w:val="single" w:sz="8" w:space="0" w:color="auto"/>
              <w:bottom w:val="single" w:sz="8" w:space="0" w:color="FFFF00"/>
              <w:right w:val="single" w:sz="8" w:space="0" w:color="auto"/>
            </w:tcBorders>
            <w:shd w:val="clear" w:color="auto" w:fill="FFFF00"/>
            <w:vAlign w:val="bottom"/>
          </w:tcPr>
          <w:p w:rsidR="00F53A06" w:rsidRDefault="00F53A06" w:rsidP="00740CDE">
            <w:pPr>
              <w:ind w:left="680"/>
              <w:rPr>
                <w:sz w:val="20"/>
                <w:szCs w:val="20"/>
              </w:rPr>
            </w:pPr>
            <w:r>
              <w:rPr>
                <w:rFonts w:eastAsia="Times New Roman"/>
                <w:sz w:val="24"/>
                <w:szCs w:val="24"/>
              </w:rPr>
              <w:t>Kết quả</w:t>
            </w:r>
          </w:p>
        </w:tc>
      </w:tr>
      <w:tr w:rsidR="00740CDE" w:rsidTr="00740CDE">
        <w:trPr>
          <w:trHeight w:val="260"/>
        </w:trPr>
        <w:tc>
          <w:tcPr>
            <w:tcW w:w="2160" w:type="dxa"/>
            <w:tcBorders>
              <w:top w:val="single" w:sz="8" w:space="0" w:color="auto"/>
              <w:left w:val="single" w:sz="8" w:space="0" w:color="auto"/>
              <w:right w:val="single" w:sz="8" w:space="0" w:color="auto"/>
            </w:tcBorders>
            <w:vAlign w:val="bottom"/>
          </w:tcPr>
          <w:p w:rsidR="00740CDE" w:rsidRDefault="00740CDE" w:rsidP="00740CDE">
            <w:pPr>
              <w:spacing w:line="262" w:lineRule="exact"/>
              <w:ind w:left="120"/>
              <w:rPr>
                <w:sz w:val="20"/>
                <w:szCs w:val="20"/>
              </w:rPr>
            </w:pPr>
            <w:r>
              <w:rPr>
                <w:rFonts w:eastAsia="Times New Roman"/>
                <w:sz w:val="24"/>
                <w:szCs w:val="24"/>
              </w:rPr>
              <w:t>Màn hình thống kê</w:t>
            </w:r>
          </w:p>
        </w:tc>
        <w:tc>
          <w:tcPr>
            <w:tcW w:w="2920" w:type="dxa"/>
            <w:tcBorders>
              <w:top w:val="single" w:sz="8" w:space="0" w:color="auto"/>
              <w:right w:val="single" w:sz="8" w:space="0" w:color="auto"/>
            </w:tcBorders>
            <w:vAlign w:val="bottom"/>
          </w:tcPr>
          <w:p w:rsidR="00740CDE" w:rsidRDefault="00740CDE" w:rsidP="00740CDE">
            <w:pPr>
              <w:spacing w:line="262" w:lineRule="exact"/>
              <w:ind w:left="100"/>
              <w:rPr>
                <w:sz w:val="20"/>
                <w:szCs w:val="20"/>
              </w:rPr>
            </w:pPr>
            <w:r>
              <w:rPr>
                <w:rFonts w:eastAsia="Times New Roman"/>
                <w:sz w:val="24"/>
                <w:szCs w:val="24"/>
              </w:rPr>
              <w:t>Màn hình chính có:</w:t>
            </w:r>
          </w:p>
        </w:tc>
        <w:tc>
          <w:tcPr>
            <w:tcW w:w="1340" w:type="dxa"/>
            <w:tcBorders>
              <w:top w:val="single" w:sz="8" w:space="0" w:color="auto"/>
              <w:right w:val="single" w:sz="8" w:space="0" w:color="auto"/>
            </w:tcBorders>
            <w:vAlign w:val="bottom"/>
          </w:tcPr>
          <w:p w:rsidR="00740CDE" w:rsidRDefault="00740CDE" w:rsidP="00740CDE">
            <w:pPr>
              <w:spacing w:line="262" w:lineRule="exact"/>
              <w:ind w:left="100"/>
              <w:rPr>
                <w:sz w:val="20"/>
                <w:szCs w:val="20"/>
              </w:rPr>
            </w:pPr>
            <w:r>
              <w:rPr>
                <w:rFonts w:eastAsia="Times New Roman"/>
                <w:sz w:val="24"/>
                <w:szCs w:val="24"/>
              </w:rPr>
              <w:t>Thiết kế</w:t>
            </w:r>
          </w:p>
        </w:tc>
        <w:tc>
          <w:tcPr>
            <w:tcW w:w="2120" w:type="dxa"/>
            <w:tcBorders>
              <w:top w:val="single" w:sz="8" w:space="0" w:color="auto"/>
              <w:right w:val="single" w:sz="8" w:space="0" w:color="auto"/>
            </w:tcBorders>
            <w:vAlign w:val="bottom"/>
          </w:tcPr>
          <w:p w:rsidR="00740CDE" w:rsidRDefault="00740CDE" w:rsidP="00740CDE">
            <w:pPr>
              <w:spacing w:line="262" w:lineRule="exact"/>
              <w:ind w:left="100"/>
              <w:rPr>
                <w:sz w:val="20"/>
                <w:szCs w:val="20"/>
              </w:rPr>
            </w:pPr>
            <w:r>
              <w:rPr>
                <w:rFonts w:eastAsia="Times New Roman"/>
                <w:sz w:val="24"/>
                <w:szCs w:val="24"/>
              </w:rPr>
              <w:t>Hoàn thành</w:t>
            </w:r>
          </w:p>
        </w:tc>
      </w:tr>
      <w:tr w:rsidR="00740CDE" w:rsidTr="00740CDE">
        <w:trPr>
          <w:trHeight w:val="276"/>
        </w:trPr>
        <w:tc>
          <w:tcPr>
            <w:tcW w:w="2160" w:type="dxa"/>
            <w:tcBorders>
              <w:left w:val="single" w:sz="8" w:space="0" w:color="auto"/>
              <w:right w:val="single" w:sz="8" w:space="0" w:color="auto"/>
            </w:tcBorders>
            <w:vAlign w:val="bottom"/>
          </w:tcPr>
          <w:p w:rsidR="00740CDE" w:rsidRDefault="00740CDE" w:rsidP="00740CDE">
            <w:pPr>
              <w:rPr>
                <w:sz w:val="24"/>
                <w:szCs w:val="24"/>
              </w:rPr>
            </w:pPr>
          </w:p>
        </w:tc>
        <w:tc>
          <w:tcPr>
            <w:tcW w:w="2920" w:type="dxa"/>
            <w:tcBorders>
              <w:right w:val="single" w:sz="8" w:space="0" w:color="auto"/>
            </w:tcBorders>
            <w:vAlign w:val="bottom"/>
          </w:tcPr>
          <w:p w:rsidR="00740CDE" w:rsidRDefault="00740CDE" w:rsidP="00740CDE">
            <w:pPr>
              <w:ind w:left="100"/>
              <w:rPr>
                <w:sz w:val="20"/>
                <w:szCs w:val="20"/>
              </w:rPr>
            </w:pPr>
            <w:r>
              <w:rPr>
                <w:rFonts w:eastAsia="Times New Roman"/>
                <w:sz w:val="24"/>
                <w:szCs w:val="24"/>
              </w:rPr>
              <w:t>- 1 text box</w:t>
            </w:r>
          </w:p>
        </w:tc>
        <w:tc>
          <w:tcPr>
            <w:tcW w:w="1340" w:type="dxa"/>
            <w:tcBorders>
              <w:right w:val="single" w:sz="8" w:space="0" w:color="auto"/>
            </w:tcBorders>
            <w:vAlign w:val="bottom"/>
          </w:tcPr>
          <w:p w:rsidR="00740CDE" w:rsidRDefault="00740CDE" w:rsidP="00740CDE">
            <w:pPr>
              <w:rPr>
                <w:sz w:val="24"/>
                <w:szCs w:val="24"/>
              </w:rPr>
            </w:pPr>
          </w:p>
        </w:tc>
        <w:tc>
          <w:tcPr>
            <w:tcW w:w="2120" w:type="dxa"/>
            <w:tcBorders>
              <w:right w:val="single" w:sz="8" w:space="0" w:color="auto"/>
            </w:tcBorders>
            <w:vAlign w:val="bottom"/>
          </w:tcPr>
          <w:p w:rsidR="00740CDE" w:rsidRDefault="00740CDE" w:rsidP="00740CDE">
            <w:pPr>
              <w:rPr>
                <w:sz w:val="24"/>
                <w:szCs w:val="24"/>
              </w:rPr>
            </w:pPr>
          </w:p>
        </w:tc>
      </w:tr>
      <w:tr w:rsidR="00740CDE" w:rsidTr="00740CDE">
        <w:trPr>
          <w:trHeight w:val="276"/>
        </w:trPr>
        <w:tc>
          <w:tcPr>
            <w:tcW w:w="2160" w:type="dxa"/>
            <w:tcBorders>
              <w:left w:val="single" w:sz="8" w:space="0" w:color="auto"/>
              <w:right w:val="single" w:sz="8" w:space="0" w:color="auto"/>
            </w:tcBorders>
            <w:vAlign w:val="bottom"/>
          </w:tcPr>
          <w:p w:rsidR="00740CDE" w:rsidRDefault="00740CDE" w:rsidP="00740CDE">
            <w:pPr>
              <w:rPr>
                <w:sz w:val="24"/>
                <w:szCs w:val="24"/>
              </w:rPr>
            </w:pPr>
          </w:p>
        </w:tc>
        <w:tc>
          <w:tcPr>
            <w:tcW w:w="2920" w:type="dxa"/>
            <w:tcBorders>
              <w:right w:val="single" w:sz="8" w:space="0" w:color="auto"/>
            </w:tcBorders>
            <w:vAlign w:val="bottom"/>
          </w:tcPr>
          <w:p w:rsidR="00740CDE" w:rsidRDefault="00740CDE" w:rsidP="00740CDE">
            <w:pPr>
              <w:ind w:left="100"/>
              <w:rPr>
                <w:sz w:val="20"/>
                <w:szCs w:val="20"/>
              </w:rPr>
            </w:pPr>
            <w:r>
              <w:rPr>
                <w:rFonts w:eastAsia="Times New Roman"/>
                <w:sz w:val="24"/>
                <w:szCs w:val="24"/>
              </w:rPr>
              <w:t>- 1 listview</w:t>
            </w:r>
          </w:p>
        </w:tc>
        <w:tc>
          <w:tcPr>
            <w:tcW w:w="1340" w:type="dxa"/>
            <w:tcBorders>
              <w:right w:val="single" w:sz="8" w:space="0" w:color="auto"/>
            </w:tcBorders>
            <w:vAlign w:val="bottom"/>
          </w:tcPr>
          <w:p w:rsidR="00740CDE" w:rsidRDefault="00740CDE" w:rsidP="00740CDE">
            <w:pPr>
              <w:rPr>
                <w:sz w:val="24"/>
                <w:szCs w:val="24"/>
              </w:rPr>
            </w:pPr>
          </w:p>
        </w:tc>
        <w:tc>
          <w:tcPr>
            <w:tcW w:w="2120" w:type="dxa"/>
            <w:tcBorders>
              <w:right w:val="single" w:sz="8" w:space="0" w:color="auto"/>
            </w:tcBorders>
            <w:vAlign w:val="bottom"/>
          </w:tcPr>
          <w:p w:rsidR="00740CDE" w:rsidRDefault="00740CDE" w:rsidP="00740CDE">
            <w:pPr>
              <w:rPr>
                <w:sz w:val="24"/>
                <w:szCs w:val="24"/>
              </w:rPr>
            </w:pPr>
          </w:p>
        </w:tc>
      </w:tr>
      <w:tr w:rsidR="00740CDE" w:rsidTr="00740CDE">
        <w:trPr>
          <w:trHeight w:val="276"/>
        </w:trPr>
        <w:tc>
          <w:tcPr>
            <w:tcW w:w="2160" w:type="dxa"/>
            <w:tcBorders>
              <w:left w:val="single" w:sz="8" w:space="0" w:color="auto"/>
              <w:right w:val="single" w:sz="8" w:space="0" w:color="auto"/>
            </w:tcBorders>
            <w:vAlign w:val="bottom"/>
          </w:tcPr>
          <w:p w:rsidR="00740CDE" w:rsidRDefault="00740CDE" w:rsidP="00740CDE">
            <w:pPr>
              <w:rPr>
                <w:sz w:val="24"/>
                <w:szCs w:val="24"/>
              </w:rPr>
            </w:pPr>
          </w:p>
        </w:tc>
        <w:tc>
          <w:tcPr>
            <w:tcW w:w="2920" w:type="dxa"/>
            <w:tcBorders>
              <w:right w:val="single" w:sz="8" w:space="0" w:color="auto"/>
            </w:tcBorders>
            <w:vAlign w:val="bottom"/>
          </w:tcPr>
          <w:p w:rsidR="00740CDE" w:rsidRDefault="00740CDE" w:rsidP="00740CDE">
            <w:pPr>
              <w:ind w:left="100"/>
              <w:rPr>
                <w:rFonts w:eastAsia="Times New Roman"/>
                <w:sz w:val="24"/>
                <w:szCs w:val="24"/>
              </w:rPr>
            </w:pPr>
            <w:r>
              <w:rPr>
                <w:rFonts w:eastAsia="Times New Roman"/>
                <w:sz w:val="24"/>
                <w:szCs w:val="24"/>
              </w:rPr>
              <w:t>- 1 Button</w:t>
            </w:r>
          </w:p>
          <w:p w:rsidR="00740CDE" w:rsidRDefault="00740CDE" w:rsidP="00740CDE">
            <w:pPr>
              <w:ind w:left="100"/>
              <w:rPr>
                <w:sz w:val="20"/>
                <w:szCs w:val="20"/>
              </w:rPr>
            </w:pPr>
            <w:r>
              <w:rPr>
                <w:rFonts w:eastAsia="Times New Roman"/>
                <w:sz w:val="24"/>
                <w:szCs w:val="24"/>
              </w:rPr>
              <w:t>- 1 Spinner</w:t>
            </w:r>
          </w:p>
        </w:tc>
        <w:tc>
          <w:tcPr>
            <w:tcW w:w="1340" w:type="dxa"/>
            <w:tcBorders>
              <w:right w:val="single" w:sz="8" w:space="0" w:color="auto"/>
            </w:tcBorders>
            <w:vAlign w:val="bottom"/>
          </w:tcPr>
          <w:p w:rsidR="00740CDE" w:rsidRDefault="00740CDE" w:rsidP="00740CDE">
            <w:pPr>
              <w:rPr>
                <w:sz w:val="24"/>
                <w:szCs w:val="24"/>
              </w:rPr>
            </w:pPr>
          </w:p>
        </w:tc>
        <w:tc>
          <w:tcPr>
            <w:tcW w:w="2120" w:type="dxa"/>
            <w:tcBorders>
              <w:right w:val="single" w:sz="8" w:space="0" w:color="auto"/>
            </w:tcBorders>
            <w:vAlign w:val="bottom"/>
          </w:tcPr>
          <w:p w:rsidR="00740CDE" w:rsidRDefault="00740CDE" w:rsidP="00740CDE">
            <w:pPr>
              <w:rPr>
                <w:sz w:val="24"/>
                <w:szCs w:val="24"/>
              </w:rPr>
            </w:pPr>
          </w:p>
        </w:tc>
      </w:tr>
      <w:tr w:rsidR="00740CDE" w:rsidTr="00740CDE">
        <w:trPr>
          <w:trHeight w:val="195"/>
        </w:trPr>
        <w:tc>
          <w:tcPr>
            <w:tcW w:w="2160" w:type="dxa"/>
            <w:tcBorders>
              <w:left w:val="single" w:sz="8" w:space="0" w:color="auto"/>
              <w:bottom w:val="single" w:sz="8" w:space="0" w:color="auto"/>
              <w:right w:val="single" w:sz="8" w:space="0" w:color="auto"/>
            </w:tcBorders>
            <w:vAlign w:val="bottom"/>
          </w:tcPr>
          <w:p w:rsidR="00740CDE" w:rsidRDefault="00740CDE" w:rsidP="00740CDE">
            <w:pPr>
              <w:rPr>
                <w:sz w:val="16"/>
                <w:szCs w:val="16"/>
              </w:rPr>
            </w:pPr>
          </w:p>
        </w:tc>
        <w:tc>
          <w:tcPr>
            <w:tcW w:w="2920" w:type="dxa"/>
            <w:tcBorders>
              <w:bottom w:val="single" w:sz="8" w:space="0" w:color="auto"/>
              <w:right w:val="single" w:sz="8" w:space="0" w:color="auto"/>
            </w:tcBorders>
            <w:vAlign w:val="bottom"/>
          </w:tcPr>
          <w:p w:rsidR="00740CDE" w:rsidRDefault="00740CDE" w:rsidP="00740CDE">
            <w:pPr>
              <w:rPr>
                <w:sz w:val="16"/>
                <w:szCs w:val="16"/>
              </w:rPr>
            </w:pPr>
          </w:p>
        </w:tc>
        <w:tc>
          <w:tcPr>
            <w:tcW w:w="1340" w:type="dxa"/>
            <w:tcBorders>
              <w:bottom w:val="single" w:sz="8" w:space="0" w:color="auto"/>
              <w:right w:val="single" w:sz="8" w:space="0" w:color="auto"/>
            </w:tcBorders>
            <w:vAlign w:val="bottom"/>
          </w:tcPr>
          <w:p w:rsidR="00740CDE" w:rsidRDefault="00740CDE" w:rsidP="00740CDE">
            <w:pPr>
              <w:rPr>
                <w:sz w:val="16"/>
                <w:szCs w:val="16"/>
              </w:rPr>
            </w:pPr>
          </w:p>
        </w:tc>
        <w:tc>
          <w:tcPr>
            <w:tcW w:w="2120" w:type="dxa"/>
            <w:tcBorders>
              <w:bottom w:val="single" w:sz="8" w:space="0" w:color="auto"/>
              <w:right w:val="single" w:sz="8" w:space="0" w:color="auto"/>
            </w:tcBorders>
            <w:vAlign w:val="bottom"/>
          </w:tcPr>
          <w:p w:rsidR="00740CDE" w:rsidRDefault="00740CDE" w:rsidP="00740CDE">
            <w:pPr>
              <w:rPr>
                <w:sz w:val="16"/>
                <w:szCs w:val="16"/>
              </w:rPr>
            </w:pPr>
          </w:p>
        </w:tc>
      </w:tr>
      <w:tr w:rsidR="00740CDE" w:rsidTr="00740CDE">
        <w:trPr>
          <w:trHeight w:val="260"/>
        </w:trPr>
        <w:tc>
          <w:tcPr>
            <w:tcW w:w="2160" w:type="dxa"/>
            <w:tcBorders>
              <w:left w:val="single" w:sz="8" w:space="0" w:color="auto"/>
              <w:right w:val="single" w:sz="8" w:space="0" w:color="auto"/>
            </w:tcBorders>
            <w:vAlign w:val="bottom"/>
          </w:tcPr>
          <w:p w:rsidR="00740CDE" w:rsidRDefault="00740CDE" w:rsidP="00740CDE">
            <w:pPr>
              <w:spacing w:line="262" w:lineRule="exact"/>
              <w:ind w:left="120"/>
              <w:rPr>
                <w:sz w:val="20"/>
                <w:szCs w:val="20"/>
              </w:rPr>
            </w:pPr>
            <w:r>
              <w:rPr>
                <w:rFonts w:eastAsia="Times New Roman"/>
                <w:sz w:val="24"/>
                <w:szCs w:val="24"/>
              </w:rPr>
              <w:t>TextBox“Tìm kiếm”</w:t>
            </w:r>
          </w:p>
        </w:tc>
        <w:tc>
          <w:tcPr>
            <w:tcW w:w="2920" w:type="dxa"/>
            <w:tcBorders>
              <w:right w:val="single" w:sz="8" w:space="0" w:color="auto"/>
            </w:tcBorders>
            <w:vAlign w:val="bottom"/>
          </w:tcPr>
          <w:p w:rsidR="00740CDE" w:rsidRDefault="00740CDE" w:rsidP="00740CDE">
            <w:pPr>
              <w:spacing w:line="262" w:lineRule="exact"/>
              <w:ind w:left="100"/>
              <w:rPr>
                <w:sz w:val="20"/>
                <w:szCs w:val="20"/>
              </w:rPr>
            </w:pPr>
            <w:r>
              <w:rPr>
                <w:rFonts w:eastAsia="Times New Roman"/>
                <w:sz w:val="24"/>
                <w:szCs w:val="24"/>
              </w:rPr>
              <w:t>Tìm kiếm dữ liệu</w:t>
            </w:r>
          </w:p>
        </w:tc>
        <w:tc>
          <w:tcPr>
            <w:tcW w:w="1340" w:type="dxa"/>
            <w:tcBorders>
              <w:right w:val="single" w:sz="8" w:space="0" w:color="auto"/>
            </w:tcBorders>
            <w:vAlign w:val="bottom"/>
          </w:tcPr>
          <w:p w:rsidR="00740CDE" w:rsidRDefault="00740CDE" w:rsidP="00740CDE">
            <w:pPr>
              <w:spacing w:line="262"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740CDE" w:rsidRDefault="00740CDE" w:rsidP="00740CDE">
            <w:pPr>
              <w:spacing w:line="262" w:lineRule="exact"/>
              <w:rPr>
                <w:sz w:val="20"/>
                <w:szCs w:val="20"/>
              </w:rPr>
            </w:pPr>
            <w:r>
              <w:rPr>
                <w:rFonts w:eastAsia="Times New Roman"/>
                <w:sz w:val="24"/>
                <w:szCs w:val="24"/>
              </w:rPr>
              <w:t>Xuất hiện dữ liệu</w:t>
            </w:r>
          </w:p>
        </w:tc>
      </w:tr>
      <w:tr w:rsidR="00740CDE" w:rsidTr="00740CDE">
        <w:trPr>
          <w:trHeight w:val="276"/>
        </w:trPr>
        <w:tc>
          <w:tcPr>
            <w:tcW w:w="2160" w:type="dxa"/>
            <w:tcBorders>
              <w:left w:val="single" w:sz="8" w:space="0" w:color="auto"/>
              <w:right w:val="single" w:sz="8" w:space="0" w:color="auto"/>
            </w:tcBorders>
            <w:vAlign w:val="bottom"/>
          </w:tcPr>
          <w:p w:rsidR="00740CDE" w:rsidRDefault="00740CDE" w:rsidP="00740CDE">
            <w:pPr>
              <w:rPr>
                <w:sz w:val="24"/>
                <w:szCs w:val="24"/>
              </w:rPr>
            </w:pPr>
          </w:p>
        </w:tc>
        <w:tc>
          <w:tcPr>
            <w:tcW w:w="2920" w:type="dxa"/>
            <w:tcBorders>
              <w:right w:val="single" w:sz="8" w:space="0" w:color="auto"/>
            </w:tcBorders>
            <w:vAlign w:val="bottom"/>
          </w:tcPr>
          <w:p w:rsidR="00740CDE" w:rsidRDefault="00740CDE" w:rsidP="00740CDE">
            <w:pPr>
              <w:ind w:left="100"/>
              <w:rPr>
                <w:sz w:val="20"/>
                <w:szCs w:val="20"/>
              </w:rPr>
            </w:pPr>
          </w:p>
        </w:tc>
        <w:tc>
          <w:tcPr>
            <w:tcW w:w="1340" w:type="dxa"/>
            <w:tcBorders>
              <w:right w:val="single" w:sz="8" w:space="0" w:color="auto"/>
            </w:tcBorders>
            <w:vAlign w:val="bottom"/>
          </w:tcPr>
          <w:p w:rsidR="00740CDE" w:rsidRDefault="00740CDE" w:rsidP="00740CDE">
            <w:pPr>
              <w:rPr>
                <w:sz w:val="24"/>
                <w:szCs w:val="24"/>
              </w:rPr>
            </w:pPr>
          </w:p>
        </w:tc>
        <w:tc>
          <w:tcPr>
            <w:tcW w:w="2120" w:type="dxa"/>
            <w:tcBorders>
              <w:right w:val="single" w:sz="8" w:space="0" w:color="auto"/>
            </w:tcBorders>
            <w:vAlign w:val="bottom"/>
          </w:tcPr>
          <w:p w:rsidR="00740CDE" w:rsidRDefault="00740CDE" w:rsidP="00740CDE">
            <w:pPr>
              <w:rPr>
                <w:sz w:val="20"/>
                <w:szCs w:val="20"/>
              </w:rPr>
            </w:pPr>
          </w:p>
        </w:tc>
      </w:tr>
      <w:tr w:rsidR="00740CDE" w:rsidTr="00740CDE">
        <w:trPr>
          <w:trHeight w:val="276"/>
        </w:trPr>
        <w:tc>
          <w:tcPr>
            <w:tcW w:w="2160" w:type="dxa"/>
            <w:tcBorders>
              <w:left w:val="single" w:sz="8" w:space="0" w:color="auto"/>
              <w:right w:val="single" w:sz="8" w:space="0" w:color="auto"/>
            </w:tcBorders>
            <w:vAlign w:val="bottom"/>
          </w:tcPr>
          <w:p w:rsidR="00740CDE" w:rsidRDefault="00740CDE" w:rsidP="00740CDE">
            <w:pPr>
              <w:rPr>
                <w:sz w:val="23"/>
                <w:szCs w:val="23"/>
              </w:rPr>
            </w:pPr>
          </w:p>
        </w:tc>
        <w:tc>
          <w:tcPr>
            <w:tcW w:w="2920" w:type="dxa"/>
            <w:tcBorders>
              <w:right w:val="single" w:sz="8" w:space="0" w:color="auto"/>
            </w:tcBorders>
            <w:vAlign w:val="bottom"/>
          </w:tcPr>
          <w:p w:rsidR="00740CDE" w:rsidRDefault="00740CDE" w:rsidP="00740CDE">
            <w:pPr>
              <w:rPr>
                <w:sz w:val="23"/>
                <w:szCs w:val="23"/>
              </w:rPr>
            </w:pPr>
          </w:p>
        </w:tc>
        <w:tc>
          <w:tcPr>
            <w:tcW w:w="1340" w:type="dxa"/>
            <w:tcBorders>
              <w:right w:val="single" w:sz="8" w:space="0" w:color="auto"/>
            </w:tcBorders>
            <w:vAlign w:val="bottom"/>
          </w:tcPr>
          <w:p w:rsidR="00740CDE" w:rsidRDefault="00740CDE" w:rsidP="00740CDE">
            <w:pPr>
              <w:rPr>
                <w:sz w:val="23"/>
                <w:szCs w:val="23"/>
              </w:rPr>
            </w:pPr>
          </w:p>
        </w:tc>
        <w:tc>
          <w:tcPr>
            <w:tcW w:w="2120" w:type="dxa"/>
            <w:tcBorders>
              <w:right w:val="single" w:sz="8" w:space="0" w:color="auto"/>
            </w:tcBorders>
            <w:vAlign w:val="bottom"/>
          </w:tcPr>
          <w:p w:rsidR="00740CDE" w:rsidRDefault="00740CDE" w:rsidP="00740CDE">
            <w:pPr>
              <w:spacing w:line="274" w:lineRule="exact"/>
              <w:rPr>
                <w:sz w:val="20"/>
                <w:szCs w:val="20"/>
              </w:rPr>
            </w:pPr>
          </w:p>
        </w:tc>
      </w:tr>
      <w:tr w:rsidR="00740CDE" w:rsidTr="00740CDE">
        <w:trPr>
          <w:trHeight w:val="149"/>
        </w:trPr>
        <w:tc>
          <w:tcPr>
            <w:tcW w:w="2160" w:type="dxa"/>
            <w:tcBorders>
              <w:left w:val="single" w:sz="8" w:space="0" w:color="auto"/>
              <w:bottom w:val="single" w:sz="8" w:space="0" w:color="auto"/>
              <w:right w:val="single" w:sz="8" w:space="0" w:color="auto"/>
            </w:tcBorders>
            <w:vAlign w:val="bottom"/>
          </w:tcPr>
          <w:p w:rsidR="00740CDE" w:rsidRDefault="00740CDE" w:rsidP="00740CDE">
            <w:pPr>
              <w:rPr>
                <w:sz w:val="13"/>
                <w:szCs w:val="13"/>
              </w:rPr>
            </w:pPr>
          </w:p>
        </w:tc>
        <w:tc>
          <w:tcPr>
            <w:tcW w:w="2920" w:type="dxa"/>
            <w:tcBorders>
              <w:bottom w:val="single" w:sz="8" w:space="0" w:color="auto"/>
              <w:right w:val="single" w:sz="8" w:space="0" w:color="auto"/>
            </w:tcBorders>
            <w:vAlign w:val="bottom"/>
          </w:tcPr>
          <w:p w:rsidR="00740CDE" w:rsidRDefault="00740CDE" w:rsidP="00740CDE">
            <w:pPr>
              <w:rPr>
                <w:sz w:val="13"/>
                <w:szCs w:val="13"/>
              </w:rPr>
            </w:pPr>
          </w:p>
        </w:tc>
        <w:tc>
          <w:tcPr>
            <w:tcW w:w="1340" w:type="dxa"/>
            <w:tcBorders>
              <w:bottom w:val="single" w:sz="8" w:space="0" w:color="auto"/>
              <w:right w:val="single" w:sz="8" w:space="0" w:color="auto"/>
            </w:tcBorders>
            <w:vAlign w:val="bottom"/>
          </w:tcPr>
          <w:p w:rsidR="00740CDE" w:rsidRDefault="00740CDE" w:rsidP="00740CDE">
            <w:pPr>
              <w:rPr>
                <w:sz w:val="13"/>
                <w:szCs w:val="13"/>
              </w:rPr>
            </w:pPr>
          </w:p>
        </w:tc>
        <w:tc>
          <w:tcPr>
            <w:tcW w:w="2120" w:type="dxa"/>
            <w:tcBorders>
              <w:bottom w:val="single" w:sz="8" w:space="0" w:color="auto"/>
              <w:right w:val="single" w:sz="8" w:space="0" w:color="auto"/>
            </w:tcBorders>
            <w:vAlign w:val="bottom"/>
          </w:tcPr>
          <w:p w:rsidR="00740CDE" w:rsidRDefault="00740CDE" w:rsidP="00740CDE">
            <w:pPr>
              <w:rPr>
                <w:sz w:val="13"/>
                <w:szCs w:val="13"/>
              </w:rPr>
            </w:pPr>
          </w:p>
        </w:tc>
      </w:tr>
      <w:tr w:rsidR="00740CDE" w:rsidTr="00740CDE">
        <w:trPr>
          <w:trHeight w:val="262"/>
        </w:trPr>
        <w:tc>
          <w:tcPr>
            <w:tcW w:w="2160" w:type="dxa"/>
            <w:tcBorders>
              <w:left w:val="single" w:sz="8" w:space="0" w:color="auto"/>
              <w:right w:val="single" w:sz="8" w:space="0" w:color="auto"/>
            </w:tcBorders>
            <w:vAlign w:val="bottom"/>
          </w:tcPr>
          <w:p w:rsidR="00740CDE" w:rsidRDefault="00740CDE" w:rsidP="00740CDE">
            <w:pPr>
              <w:spacing w:line="260" w:lineRule="exact"/>
              <w:ind w:left="120"/>
              <w:rPr>
                <w:sz w:val="20"/>
                <w:szCs w:val="20"/>
              </w:rPr>
            </w:pPr>
            <w:r>
              <w:rPr>
                <w:rFonts w:eastAsia="Times New Roman"/>
                <w:sz w:val="24"/>
                <w:szCs w:val="24"/>
              </w:rPr>
              <w:t>Button “Home”</w:t>
            </w:r>
          </w:p>
        </w:tc>
        <w:tc>
          <w:tcPr>
            <w:tcW w:w="2920" w:type="dxa"/>
            <w:tcBorders>
              <w:right w:val="single" w:sz="8" w:space="0" w:color="auto"/>
            </w:tcBorders>
            <w:vAlign w:val="bottom"/>
          </w:tcPr>
          <w:p w:rsidR="00740CDE" w:rsidRDefault="00740CDE" w:rsidP="00740CDE">
            <w:pPr>
              <w:spacing w:line="260" w:lineRule="exact"/>
              <w:ind w:left="100"/>
              <w:rPr>
                <w:sz w:val="20"/>
                <w:szCs w:val="20"/>
              </w:rPr>
            </w:pPr>
            <w:r>
              <w:rPr>
                <w:rFonts w:eastAsia="Times New Roman"/>
                <w:sz w:val="24"/>
                <w:szCs w:val="24"/>
              </w:rPr>
              <w:t>Dùng để trở về “Home”</w:t>
            </w:r>
          </w:p>
        </w:tc>
        <w:tc>
          <w:tcPr>
            <w:tcW w:w="1340" w:type="dxa"/>
            <w:tcBorders>
              <w:right w:val="single" w:sz="8" w:space="0" w:color="auto"/>
            </w:tcBorders>
            <w:vAlign w:val="bottom"/>
          </w:tcPr>
          <w:p w:rsidR="00740CDE" w:rsidRDefault="00740CDE" w:rsidP="00740CDE">
            <w:pPr>
              <w:spacing w:line="260" w:lineRule="exact"/>
              <w:ind w:left="100"/>
              <w:rPr>
                <w:sz w:val="20"/>
                <w:szCs w:val="20"/>
              </w:rPr>
            </w:pPr>
            <w:r>
              <w:rPr>
                <w:rFonts w:eastAsia="Times New Roman"/>
                <w:sz w:val="24"/>
                <w:szCs w:val="24"/>
              </w:rPr>
              <w:t>Click</w:t>
            </w:r>
          </w:p>
        </w:tc>
        <w:tc>
          <w:tcPr>
            <w:tcW w:w="2120" w:type="dxa"/>
            <w:tcBorders>
              <w:right w:val="single" w:sz="8" w:space="0" w:color="auto"/>
            </w:tcBorders>
            <w:vAlign w:val="bottom"/>
          </w:tcPr>
          <w:p w:rsidR="00740CDE" w:rsidRDefault="00740CDE" w:rsidP="00740CDE">
            <w:pPr>
              <w:spacing w:line="260" w:lineRule="exact"/>
              <w:ind w:left="100"/>
              <w:rPr>
                <w:sz w:val="20"/>
                <w:szCs w:val="20"/>
              </w:rPr>
            </w:pPr>
            <w:r>
              <w:rPr>
                <w:rFonts w:eastAsia="Times New Roman"/>
                <w:sz w:val="24"/>
                <w:szCs w:val="24"/>
              </w:rPr>
              <w:t>Trở về “home”</w:t>
            </w:r>
          </w:p>
        </w:tc>
      </w:tr>
      <w:tr w:rsidR="00740CDE" w:rsidTr="00740CDE">
        <w:trPr>
          <w:trHeight w:val="276"/>
        </w:trPr>
        <w:tc>
          <w:tcPr>
            <w:tcW w:w="2160" w:type="dxa"/>
            <w:tcBorders>
              <w:left w:val="single" w:sz="8" w:space="0" w:color="auto"/>
              <w:right w:val="single" w:sz="8" w:space="0" w:color="auto"/>
            </w:tcBorders>
            <w:vAlign w:val="bottom"/>
          </w:tcPr>
          <w:p w:rsidR="00740CDE" w:rsidRDefault="00740CDE" w:rsidP="00740CDE">
            <w:pPr>
              <w:rPr>
                <w:sz w:val="24"/>
                <w:szCs w:val="24"/>
              </w:rPr>
            </w:pPr>
          </w:p>
        </w:tc>
        <w:tc>
          <w:tcPr>
            <w:tcW w:w="2920" w:type="dxa"/>
            <w:tcBorders>
              <w:right w:val="single" w:sz="8" w:space="0" w:color="auto"/>
            </w:tcBorders>
            <w:vAlign w:val="bottom"/>
          </w:tcPr>
          <w:p w:rsidR="00740CDE" w:rsidRDefault="00740CDE" w:rsidP="00740CDE">
            <w:pPr>
              <w:rPr>
                <w:sz w:val="20"/>
                <w:szCs w:val="20"/>
              </w:rPr>
            </w:pPr>
          </w:p>
        </w:tc>
        <w:tc>
          <w:tcPr>
            <w:tcW w:w="1340" w:type="dxa"/>
            <w:tcBorders>
              <w:right w:val="single" w:sz="8" w:space="0" w:color="auto"/>
            </w:tcBorders>
            <w:vAlign w:val="bottom"/>
          </w:tcPr>
          <w:p w:rsidR="00740CDE" w:rsidRDefault="00740CDE" w:rsidP="00740CDE">
            <w:pPr>
              <w:rPr>
                <w:sz w:val="24"/>
                <w:szCs w:val="24"/>
              </w:rPr>
            </w:pPr>
          </w:p>
        </w:tc>
        <w:tc>
          <w:tcPr>
            <w:tcW w:w="2120" w:type="dxa"/>
            <w:tcBorders>
              <w:right w:val="single" w:sz="8" w:space="0" w:color="auto"/>
            </w:tcBorders>
            <w:vAlign w:val="bottom"/>
          </w:tcPr>
          <w:p w:rsidR="00740CDE" w:rsidRDefault="00740CDE" w:rsidP="00740CDE">
            <w:pPr>
              <w:ind w:left="100"/>
              <w:rPr>
                <w:sz w:val="20"/>
                <w:szCs w:val="20"/>
              </w:rPr>
            </w:pPr>
          </w:p>
        </w:tc>
      </w:tr>
      <w:tr w:rsidR="00740CDE" w:rsidTr="00740CDE">
        <w:trPr>
          <w:trHeight w:val="425"/>
        </w:trPr>
        <w:tc>
          <w:tcPr>
            <w:tcW w:w="2160" w:type="dxa"/>
            <w:tcBorders>
              <w:left w:val="single" w:sz="8" w:space="0" w:color="auto"/>
              <w:bottom w:val="single" w:sz="8" w:space="0" w:color="auto"/>
              <w:right w:val="single" w:sz="8" w:space="0" w:color="auto"/>
            </w:tcBorders>
            <w:vAlign w:val="bottom"/>
          </w:tcPr>
          <w:p w:rsidR="00740CDE" w:rsidRDefault="00740CDE" w:rsidP="00740CDE">
            <w:pPr>
              <w:rPr>
                <w:sz w:val="24"/>
                <w:szCs w:val="24"/>
              </w:rPr>
            </w:pPr>
          </w:p>
        </w:tc>
        <w:tc>
          <w:tcPr>
            <w:tcW w:w="2920" w:type="dxa"/>
            <w:tcBorders>
              <w:bottom w:val="single" w:sz="8" w:space="0" w:color="auto"/>
              <w:right w:val="single" w:sz="8" w:space="0" w:color="auto"/>
            </w:tcBorders>
            <w:vAlign w:val="bottom"/>
          </w:tcPr>
          <w:p w:rsidR="00740CDE" w:rsidRDefault="00740CDE" w:rsidP="00740CDE">
            <w:pPr>
              <w:rPr>
                <w:sz w:val="24"/>
                <w:szCs w:val="24"/>
              </w:rPr>
            </w:pPr>
          </w:p>
        </w:tc>
        <w:tc>
          <w:tcPr>
            <w:tcW w:w="1340" w:type="dxa"/>
            <w:tcBorders>
              <w:bottom w:val="single" w:sz="8" w:space="0" w:color="auto"/>
              <w:right w:val="single" w:sz="8" w:space="0" w:color="auto"/>
            </w:tcBorders>
            <w:vAlign w:val="bottom"/>
          </w:tcPr>
          <w:p w:rsidR="00740CDE" w:rsidRDefault="00740CDE" w:rsidP="00740CDE">
            <w:pPr>
              <w:rPr>
                <w:sz w:val="24"/>
                <w:szCs w:val="24"/>
              </w:rPr>
            </w:pPr>
          </w:p>
        </w:tc>
        <w:tc>
          <w:tcPr>
            <w:tcW w:w="2120" w:type="dxa"/>
            <w:tcBorders>
              <w:bottom w:val="single" w:sz="8" w:space="0" w:color="auto"/>
              <w:right w:val="single" w:sz="8" w:space="0" w:color="auto"/>
            </w:tcBorders>
            <w:vAlign w:val="bottom"/>
          </w:tcPr>
          <w:p w:rsidR="00740CDE" w:rsidRDefault="00740CDE" w:rsidP="00740CDE">
            <w:pPr>
              <w:rPr>
                <w:sz w:val="24"/>
                <w:szCs w:val="24"/>
              </w:rPr>
            </w:pPr>
          </w:p>
        </w:tc>
      </w:tr>
      <w:tr w:rsidR="00740CDE" w:rsidTr="00740CDE">
        <w:trPr>
          <w:trHeight w:val="260"/>
        </w:trPr>
        <w:tc>
          <w:tcPr>
            <w:tcW w:w="2160" w:type="dxa"/>
            <w:tcBorders>
              <w:left w:val="single" w:sz="8" w:space="0" w:color="auto"/>
              <w:right w:val="single" w:sz="8" w:space="0" w:color="auto"/>
            </w:tcBorders>
            <w:vAlign w:val="bottom"/>
          </w:tcPr>
          <w:p w:rsidR="00740CDE" w:rsidRDefault="00740CDE" w:rsidP="00740CDE">
            <w:pPr>
              <w:spacing w:line="260" w:lineRule="exact"/>
              <w:ind w:left="120"/>
              <w:rPr>
                <w:sz w:val="20"/>
                <w:szCs w:val="20"/>
              </w:rPr>
            </w:pPr>
            <w:r>
              <w:rPr>
                <w:rFonts w:eastAsia="Times New Roman"/>
                <w:sz w:val="24"/>
                <w:szCs w:val="24"/>
              </w:rPr>
              <w:t>Listview</w:t>
            </w:r>
          </w:p>
        </w:tc>
        <w:tc>
          <w:tcPr>
            <w:tcW w:w="2920" w:type="dxa"/>
            <w:tcBorders>
              <w:right w:val="single" w:sz="8" w:space="0" w:color="auto"/>
            </w:tcBorders>
            <w:vAlign w:val="bottom"/>
          </w:tcPr>
          <w:p w:rsidR="00740CDE" w:rsidRDefault="00740CDE" w:rsidP="00740CDE">
            <w:pPr>
              <w:spacing w:line="260" w:lineRule="exact"/>
              <w:ind w:left="100"/>
              <w:rPr>
                <w:sz w:val="20"/>
                <w:szCs w:val="20"/>
              </w:rPr>
            </w:pPr>
            <w:r>
              <w:rPr>
                <w:rFonts w:eastAsia="Times New Roman"/>
                <w:sz w:val="24"/>
                <w:szCs w:val="24"/>
              </w:rPr>
              <w:t>Hiển thị các thông tin của</w:t>
            </w:r>
          </w:p>
        </w:tc>
        <w:tc>
          <w:tcPr>
            <w:tcW w:w="1340" w:type="dxa"/>
            <w:tcBorders>
              <w:right w:val="single" w:sz="8" w:space="0" w:color="auto"/>
            </w:tcBorders>
            <w:vAlign w:val="bottom"/>
          </w:tcPr>
          <w:p w:rsidR="00740CDE" w:rsidRDefault="00740CDE" w:rsidP="00740CDE">
            <w:pPr>
              <w:spacing w:line="260" w:lineRule="exact"/>
              <w:ind w:left="100"/>
              <w:rPr>
                <w:sz w:val="20"/>
                <w:szCs w:val="20"/>
              </w:rPr>
            </w:pPr>
            <w:r>
              <w:rPr>
                <w:rFonts w:eastAsia="Times New Roman"/>
                <w:sz w:val="24"/>
                <w:szCs w:val="24"/>
              </w:rPr>
              <w:t>View</w:t>
            </w:r>
          </w:p>
        </w:tc>
        <w:tc>
          <w:tcPr>
            <w:tcW w:w="2120" w:type="dxa"/>
            <w:tcBorders>
              <w:right w:val="single" w:sz="8" w:space="0" w:color="auto"/>
            </w:tcBorders>
            <w:vAlign w:val="bottom"/>
          </w:tcPr>
          <w:p w:rsidR="00740CDE" w:rsidRDefault="00740CDE" w:rsidP="00740CDE">
            <w:pPr>
              <w:spacing w:line="260" w:lineRule="exact"/>
              <w:ind w:left="100"/>
              <w:rPr>
                <w:sz w:val="20"/>
                <w:szCs w:val="20"/>
              </w:rPr>
            </w:pPr>
            <w:r>
              <w:rPr>
                <w:rFonts w:eastAsia="Times New Roman"/>
                <w:sz w:val="24"/>
                <w:szCs w:val="24"/>
              </w:rPr>
              <w:t>Hiển thị các thông</w:t>
            </w:r>
          </w:p>
        </w:tc>
      </w:tr>
      <w:tr w:rsidR="00740CDE" w:rsidTr="00740CDE">
        <w:trPr>
          <w:trHeight w:val="276"/>
        </w:trPr>
        <w:tc>
          <w:tcPr>
            <w:tcW w:w="2160" w:type="dxa"/>
            <w:tcBorders>
              <w:left w:val="single" w:sz="8" w:space="0" w:color="auto"/>
              <w:right w:val="single" w:sz="8" w:space="0" w:color="auto"/>
            </w:tcBorders>
            <w:vAlign w:val="bottom"/>
          </w:tcPr>
          <w:p w:rsidR="00740CDE" w:rsidRDefault="00740CDE" w:rsidP="00740CDE">
            <w:pPr>
              <w:rPr>
                <w:sz w:val="24"/>
                <w:szCs w:val="24"/>
              </w:rPr>
            </w:pPr>
          </w:p>
        </w:tc>
        <w:tc>
          <w:tcPr>
            <w:tcW w:w="2920" w:type="dxa"/>
            <w:tcBorders>
              <w:right w:val="single" w:sz="8" w:space="0" w:color="auto"/>
            </w:tcBorders>
            <w:vAlign w:val="bottom"/>
          </w:tcPr>
          <w:p w:rsidR="00740CDE" w:rsidRDefault="00740CDE" w:rsidP="00740CDE">
            <w:pPr>
              <w:ind w:left="100"/>
              <w:rPr>
                <w:sz w:val="20"/>
                <w:szCs w:val="20"/>
              </w:rPr>
            </w:pPr>
            <w:r>
              <w:rPr>
                <w:rFonts w:eastAsia="Times New Roman"/>
                <w:sz w:val="24"/>
                <w:szCs w:val="24"/>
              </w:rPr>
              <w:t>thống kê</w:t>
            </w:r>
          </w:p>
        </w:tc>
        <w:tc>
          <w:tcPr>
            <w:tcW w:w="1340" w:type="dxa"/>
            <w:tcBorders>
              <w:right w:val="single" w:sz="8" w:space="0" w:color="auto"/>
            </w:tcBorders>
            <w:vAlign w:val="bottom"/>
          </w:tcPr>
          <w:p w:rsidR="00740CDE" w:rsidRDefault="00740CDE" w:rsidP="00740CDE">
            <w:pPr>
              <w:rPr>
                <w:sz w:val="24"/>
                <w:szCs w:val="24"/>
              </w:rPr>
            </w:pPr>
          </w:p>
        </w:tc>
        <w:tc>
          <w:tcPr>
            <w:tcW w:w="2120" w:type="dxa"/>
            <w:tcBorders>
              <w:right w:val="single" w:sz="8" w:space="0" w:color="auto"/>
            </w:tcBorders>
            <w:vAlign w:val="bottom"/>
          </w:tcPr>
          <w:p w:rsidR="00740CDE" w:rsidRDefault="00740CDE" w:rsidP="00740CDE">
            <w:pPr>
              <w:ind w:left="100"/>
              <w:rPr>
                <w:sz w:val="20"/>
                <w:szCs w:val="20"/>
              </w:rPr>
            </w:pPr>
            <w:r>
              <w:rPr>
                <w:rFonts w:eastAsia="Times New Roman"/>
                <w:sz w:val="24"/>
                <w:szCs w:val="24"/>
              </w:rPr>
              <w:t>tin của thống kê</w:t>
            </w:r>
          </w:p>
        </w:tc>
      </w:tr>
      <w:tr w:rsidR="00740CDE" w:rsidTr="00740CDE">
        <w:trPr>
          <w:trHeight w:val="276"/>
        </w:trPr>
        <w:tc>
          <w:tcPr>
            <w:tcW w:w="2160" w:type="dxa"/>
            <w:tcBorders>
              <w:left w:val="single" w:sz="8" w:space="0" w:color="auto"/>
              <w:right w:val="single" w:sz="8" w:space="0" w:color="auto"/>
            </w:tcBorders>
            <w:vAlign w:val="bottom"/>
          </w:tcPr>
          <w:p w:rsidR="00740CDE" w:rsidRDefault="00740CDE" w:rsidP="00740CDE">
            <w:pPr>
              <w:rPr>
                <w:sz w:val="24"/>
                <w:szCs w:val="24"/>
              </w:rPr>
            </w:pPr>
          </w:p>
        </w:tc>
        <w:tc>
          <w:tcPr>
            <w:tcW w:w="2920" w:type="dxa"/>
            <w:tcBorders>
              <w:right w:val="single" w:sz="8" w:space="0" w:color="auto"/>
            </w:tcBorders>
            <w:vAlign w:val="bottom"/>
          </w:tcPr>
          <w:p w:rsidR="00740CDE" w:rsidRDefault="00740CDE" w:rsidP="00740CDE">
            <w:pPr>
              <w:rPr>
                <w:sz w:val="24"/>
                <w:szCs w:val="24"/>
              </w:rPr>
            </w:pPr>
          </w:p>
        </w:tc>
        <w:tc>
          <w:tcPr>
            <w:tcW w:w="1340" w:type="dxa"/>
            <w:tcBorders>
              <w:right w:val="single" w:sz="8" w:space="0" w:color="auto"/>
            </w:tcBorders>
            <w:vAlign w:val="bottom"/>
          </w:tcPr>
          <w:p w:rsidR="00740CDE" w:rsidRDefault="00740CDE" w:rsidP="00740CDE">
            <w:pPr>
              <w:rPr>
                <w:sz w:val="24"/>
                <w:szCs w:val="24"/>
              </w:rPr>
            </w:pPr>
          </w:p>
        </w:tc>
        <w:tc>
          <w:tcPr>
            <w:tcW w:w="2120" w:type="dxa"/>
            <w:tcBorders>
              <w:right w:val="single" w:sz="8" w:space="0" w:color="auto"/>
            </w:tcBorders>
            <w:vAlign w:val="bottom"/>
          </w:tcPr>
          <w:p w:rsidR="00740CDE" w:rsidRDefault="00740CDE" w:rsidP="00740CDE">
            <w:pPr>
              <w:rPr>
                <w:sz w:val="20"/>
                <w:szCs w:val="20"/>
              </w:rPr>
            </w:pPr>
          </w:p>
        </w:tc>
      </w:tr>
      <w:tr w:rsidR="00740CDE" w:rsidTr="00740CDE">
        <w:trPr>
          <w:trHeight w:val="149"/>
        </w:trPr>
        <w:tc>
          <w:tcPr>
            <w:tcW w:w="2160" w:type="dxa"/>
            <w:tcBorders>
              <w:left w:val="single" w:sz="8" w:space="0" w:color="auto"/>
              <w:bottom w:val="single" w:sz="8" w:space="0" w:color="auto"/>
              <w:right w:val="single" w:sz="8" w:space="0" w:color="auto"/>
            </w:tcBorders>
            <w:vAlign w:val="bottom"/>
          </w:tcPr>
          <w:p w:rsidR="00740CDE" w:rsidRDefault="00740CDE" w:rsidP="00740CDE">
            <w:pPr>
              <w:rPr>
                <w:sz w:val="13"/>
                <w:szCs w:val="13"/>
              </w:rPr>
            </w:pPr>
          </w:p>
        </w:tc>
        <w:tc>
          <w:tcPr>
            <w:tcW w:w="2920" w:type="dxa"/>
            <w:tcBorders>
              <w:bottom w:val="single" w:sz="8" w:space="0" w:color="auto"/>
              <w:right w:val="single" w:sz="8" w:space="0" w:color="auto"/>
            </w:tcBorders>
            <w:vAlign w:val="bottom"/>
          </w:tcPr>
          <w:p w:rsidR="00740CDE" w:rsidRDefault="00740CDE" w:rsidP="00740CDE">
            <w:pPr>
              <w:rPr>
                <w:sz w:val="13"/>
                <w:szCs w:val="13"/>
              </w:rPr>
            </w:pPr>
          </w:p>
        </w:tc>
        <w:tc>
          <w:tcPr>
            <w:tcW w:w="1340" w:type="dxa"/>
            <w:tcBorders>
              <w:bottom w:val="single" w:sz="8" w:space="0" w:color="auto"/>
              <w:right w:val="single" w:sz="8" w:space="0" w:color="auto"/>
            </w:tcBorders>
            <w:vAlign w:val="bottom"/>
          </w:tcPr>
          <w:p w:rsidR="00740CDE" w:rsidRDefault="00740CDE" w:rsidP="00740CDE">
            <w:pPr>
              <w:rPr>
                <w:sz w:val="13"/>
                <w:szCs w:val="13"/>
              </w:rPr>
            </w:pPr>
          </w:p>
        </w:tc>
        <w:tc>
          <w:tcPr>
            <w:tcW w:w="2120" w:type="dxa"/>
            <w:tcBorders>
              <w:bottom w:val="single" w:sz="8" w:space="0" w:color="auto"/>
              <w:right w:val="single" w:sz="8" w:space="0" w:color="auto"/>
            </w:tcBorders>
            <w:vAlign w:val="bottom"/>
          </w:tcPr>
          <w:p w:rsidR="00740CDE" w:rsidRDefault="00740CDE" w:rsidP="00740CDE">
            <w:pPr>
              <w:rPr>
                <w:sz w:val="13"/>
                <w:szCs w:val="13"/>
              </w:rPr>
            </w:pPr>
          </w:p>
        </w:tc>
      </w:tr>
      <w:tr w:rsidR="00740CDE" w:rsidTr="00740CDE">
        <w:trPr>
          <w:trHeight w:val="149"/>
        </w:trPr>
        <w:tc>
          <w:tcPr>
            <w:tcW w:w="2160" w:type="dxa"/>
            <w:tcBorders>
              <w:left w:val="single" w:sz="8" w:space="0" w:color="auto"/>
              <w:bottom w:val="single" w:sz="8" w:space="0" w:color="auto"/>
              <w:right w:val="single" w:sz="8" w:space="0" w:color="auto"/>
            </w:tcBorders>
            <w:vAlign w:val="bottom"/>
          </w:tcPr>
          <w:p w:rsidR="00740CDE" w:rsidRDefault="00740CDE" w:rsidP="00740CDE">
            <w:pPr>
              <w:rPr>
                <w:sz w:val="13"/>
                <w:szCs w:val="13"/>
              </w:rPr>
            </w:pPr>
            <w:r>
              <w:rPr>
                <w:rFonts w:eastAsia="Times New Roman"/>
                <w:sz w:val="24"/>
                <w:szCs w:val="24"/>
              </w:rPr>
              <w:t>Spinner</w:t>
            </w:r>
          </w:p>
        </w:tc>
        <w:tc>
          <w:tcPr>
            <w:tcW w:w="2920" w:type="dxa"/>
            <w:tcBorders>
              <w:bottom w:val="single" w:sz="8" w:space="0" w:color="auto"/>
              <w:right w:val="single" w:sz="8" w:space="0" w:color="auto"/>
            </w:tcBorders>
            <w:vAlign w:val="bottom"/>
          </w:tcPr>
          <w:p w:rsidR="00740CDE" w:rsidRDefault="00740CDE" w:rsidP="00740CDE">
            <w:pPr>
              <w:rPr>
                <w:sz w:val="13"/>
                <w:szCs w:val="13"/>
              </w:rPr>
            </w:pPr>
            <w:r>
              <w:rPr>
                <w:rFonts w:eastAsia="Times New Roman"/>
                <w:sz w:val="24"/>
                <w:szCs w:val="24"/>
              </w:rPr>
              <w:t>Đọc lại các thống kê</w:t>
            </w:r>
          </w:p>
        </w:tc>
        <w:tc>
          <w:tcPr>
            <w:tcW w:w="1340" w:type="dxa"/>
            <w:tcBorders>
              <w:bottom w:val="single" w:sz="8" w:space="0" w:color="auto"/>
              <w:right w:val="single" w:sz="8" w:space="0" w:color="auto"/>
            </w:tcBorders>
            <w:vAlign w:val="bottom"/>
          </w:tcPr>
          <w:p w:rsidR="00740CDE" w:rsidRDefault="00740CDE" w:rsidP="00740CDE">
            <w:pPr>
              <w:rPr>
                <w:sz w:val="13"/>
                <w:szCs w:val="13"/>
              </w:rPr>
            </w:pPr>
            <w:r>
              <w:rPr>
                <w:rFonts w:eastAsia="Times New Roman"/>
                <w:sz w:val="24"/>
                <w:szCs w:val="24"/>
              </w:rPr>
              <w:t>Click</w:t>
            </w:r>
          </w:p>
        </w:tc>
        <w:tc>
          <w:tcPr>
            <w:tcW w:w="2120" w:type="dxa"/>
            <w:tcBorders>
              <w:bottom w:val="single" w:sz="8" w:space="0" w:color="auto"/>
              <w:right w:val="single" w:sz="8" w:space="0" w:color="auto"/>
            </w:tcBorders>
            <w:vAlign w:val="bottom"/>
          </w:tcPr>
          <w:p w:rsidR="00740CDE" w:rsidRDefault="00740CDE" w:rsidP="00740CDE">
            <w:pPr>
              <w:rPr>
                <w:sz w:val="13"/>
                <w:szCs w:val="13"/>
              </w:rPr>
            </w:pPr>
            <w:r>
              <w:rPr>
                <w:rFonts w:eastAsia="Times New Roman"/>
                <w:sz w:val="24"/>
                <w:szCs w:val="24"/>
              </w:rPr>
              <w:t>Đọc lại các thống kê</w:t>
            </w:r>
          </w:p>
        </w:tc>
      </w:tr>
    </w:tbl>
    <w:p w:rsidR="00F53A06" w:rsidRDefault="00F53A06" w:rsidP="00F53A06">
      <w:pPr>
        <w:spacing w:line="200" w:lineRule="exact"/>
        <w:rPr>
          <w:sz w:val="20"/>
          <w:szCs w:val="20"/>
        </w:rPr>
      </w:pPr>
    </w:p>
    <w:p w:rsidR="00F53A06" w:rsidRDefault="00F53A06" w:rsidP="00F53A06">
      <w:pPr>
        <w:spacing w:line="313" w:lineRule="exact"/>
        <w:rPr>
          <w:sz w:val="20"/>
          <w:szCs w:val="20"/>
        </w:rPr>
      </w:pPr>
    </w:p>
    <w:p w:rsidR="00F53A06" w:rsidRDefault="00F53A06" w:rsidP="00F53A06">
      <w:pPr>
        <w:ind w:left="120"/>
        <w:rPr>
          <w:sz w:val="20"/>
          <w:szCs w:val="20"/>
        </w:rPr>
      </w:pPr>
      <w:r>
        <w:rPr>
          <w:rFonts w:eastAsia="Times New Roman"/>
          <w:b/>
          <w:bCs/>
          <w:sz w:val="24"/>
          <w:szCs w:val="24"/>
        </w:rPr>
        <w:t xml:space="preserve">Làm thế nào: </w:t>
      </w:r>
      <w:r w:rsidR="00740CDE">
        <w:rPr>
          <w:rFonts w:eastAsia="Times New Roman"/>
          <w:sz w:val="24"/>
          <w:szCs w:val="24"/>
        </w:rPr>
        <w:t>Màn hình thống kê</w:t>
      </w:r>
    </w:p>
    <w:p w:rsidR="00F53A06" w:rsidRDefault="00F53A06" w:rsidP="00F53A06">
      <w:pPr>
        <w:spacing w:line="242" w:lineRule="exact"/>
        <w:rPr>
          <w:sz w:val="20"/>
          <w:szCs w:val="20"/>
        </w:rPr>
      </w:pPr>
    </w:p>
    <w:p w:rsidR="00F53A06" w:rsidRDefault="00F53A06" w:rsidP="00F53A06">
      <w:pPr>
        <w:ind w:left="840"/>
        <w:rPr>
          <w:sz w:val="20"/>
          <w:szCs w:val="20"/>
        </w:rPr>
      </w:pPr>
      <w:r>
        <w:rPr>
          <w:rFonts w:eastAsia="Times New Roman"/>
          <w:sz w:val="24"/>
          <w:szCs w:val="24"/>
        </w:rPr>
        <w:t>Button “Home”</w:t>
      </w:r>
    </w:p>
    <w:p w:rsidR="00F53A06" w:rsidRDefault="00F53A06" w:rsidP="00F53A06">
      <w:pPr>
        <w:spacing w:line="221" w:lineRule="exact"/>
        <w:rPr>
          <w:sz w:val="20"/>
          <w:szCs w:val="20"/>
        </w:rPr>
      </w:pPr>
    </w:p>
    <w:p w:rsidR="00F53A06" w:rsidRDefault="00F53A06" w:rsidP="00935A9D">
      <w:pPr>
        <w:numPr>
          <w:ilvl w:val="0"/>
          <w:numId w:val="46"/>
        </w:numPr>
        <w:tabs>
          <w:tab w:val="left" w:pos="1560"/>
        </w:tabs>
        <w:ind w:left="1560" w:hanging="360"/>
        <w:rPr>
          <w:rFonts w:ascii="Courier New" w:eastAsia="Courier New" w:hAnsi="Courier New" w:cs="Courier New"/>
          <w:sz w:val="24"/>
          <w:szCs w:val="24"/>
        </w:rPr>
      </w:pPr>
      <w:r>
        <w:rPr>
          <w:rFonts w:eastAsia="Times New Roman"/>
          <w:sz w:val="24"/>
          <w:szCs w:val="24"/>
        </w:rPr>
        <w:t>Click button Home</w:t>
      </w:r>
    </w:p>
    <w:p w:rsidR="00F53A06" w:rsidRDefault="00F53A06" w:rsidP="00F53A06">
      <w:pPr>
        <w:spacing w:line="21" w:lineRule="exact"/>
        <w:rPr>
          <w:sz w:val="20"/>
          <w:szCs w:val="20"/>
        </w:rPr>
      </w:pPr>
    </w:p>
    <w:p w:rsidR="00F53A06" w:rsidRDefault="00F53A06" w:rsidP="00935A9D">
      <w:pPr>
        <w:numPr>
          <w:ilvl w:val="0"/>
          <w:numId w:val="47"/>
        </w:numPr>
        <w:tabs>
          <w:tab w:val="left" w:pos="1560"/>
        </w:tabs>
        <w:ind w:left="1560" w:hanging="360"/>
        <w:rPr>
          <w:rFonts w:ascii="Courier New" w:eastAsia="Courier New" w:hAnsi="Courier New" w:cs="Courier New"/>
          <w:sz w:val="24"/>
          <w:szCs w:val="24"/>
        </w:rPr>
      </w:pPr>
      <w:r>
        <w:rPr>
          <w:rFonts w:eastAsia="Times New Roman"/>
          <w:sz w:val="24"/>
          <w:szCs w:val="24"/>
        </w:rPr>
        <w:t>Ứng dụng chuyển qua màn hình chính</w:t>
      </w:r>
    </w:p>
    <w:p w:rsidR="00F53A06" w:rsidRDefault="00F53A06" w:rsidP="00F53A06">
      <w:pPr>
        <w:spacing w:line="241" w:lineRule="exact"/>
        <w:rPr>
          <w:sz w:val="20"/>
          <w:szCs w:val="20"/>
        </w:rPr>
      </w:pPr>
    </w:p>
    <w:p w:rsidR="00F53A06" w:rsidRDefault="00740CDE" w:rsidP="00740CDE">
      <w:pPr>
        <w:spacing w:line="221" w:lineRule="exact"/>
        <w:ind w:left="480" w:firstLine="720"/>
        <w:rPr>
          <w:rFonts w:eastAsia="Times New Roman"/>
          <w:sz w:val="24"/>
          <w:szCs w:val="24"/>
        </w:rPr>
      </w:pPr>
      <w:r>
        <w:rPr>
          <w:rFonts w:eastAsia="Times New Roman"/>
          <w:sz w:val="24"/>
          <w:szCs w:val="24"/>
        </w:rPr>
        <w:t>Spinner</w:t>
      </w:r>
    </w:p>
    <w:p w:rsidR="00740CDE" w:rsidRDefault="00740CDE" w:rsidP="00740CDE">
      <w:pPr>
        <w:spacing w:line="221" w:lineRule="exact"/>
        <w:ind w:left="480" w:firstLine="720"/>
        <w:rPr>
          <w:sz w:val="20"/>
          <w:szCs w:val="20"/>
        </w:rPr>
      </w:pPr>
    </w:p>
    <w:p w:rsidR="00F53A06" w:rsidRDefault="00F53A06" w:rsidP="00935A9D">
      <w:pPr>
        <w:numPr>
          <w:ilvl w:val="0"/>
          <w:numId w:val="48"/>
        </w:numPr>
        <w:tabs>
          <w:tab w:val="left" w:pos="1560"/>
        </w:tabs>
        <w:ind w:left="1560" w:hanging="360"/>
        <w:rPr>
          <w:rFonts w:ascii="Courier New" w:eastAsia="Courier New" w:hAnsi="Courier New" w:cs="Courier New"/>
          <w:sz w:val="24"/>
          <w:szCs w:val="24"/>
        </w:rPr>
      </w:pPr>
      <w:r>
        <w:rPr>
          <w:rFonts w:eastAsia="Times New Roman"/>
          <w:sz w:val="24"/>
          <w:szCs w:val="24"/>
        </w:rPr>
        <w:t xml:space="preserve">Click button </w:t>
      </w:r>
      <w:r w:rsidR="00740CDE">
        <w:rPr>
          <w:rFonts w:eastAsia="Times New Roman"/>
          <w:sz w:val="24"/>
          <w:szCs w:val="24"/>
        </w:rPr>
        <w:t>thống kê</w:t>
      </w:r>
    </w:p>
    <w:p w:rsidR="00F53A06" w:rsidRDefault="00F53A06" w:rsidP="00F53A06">
      <w:pPr>
        <w:spacing w:line="54" w:lineRule="exact"/>
        <w:rPr>
          <w:sz w:val="20"/>
          <w:szCs w:val="20"/>
        </w:rPr>
      </w:pPr>
    </w:p>
    <w:p w:rsidR="00F53A06" w:rsidRDefault="00F53A06" w:rsidP="00935A9D">
      <w:pPr>
        <w:numPr>
          <w:ilvl w:val="0"/>
          <w:numId w:val="49"/>
        </w:numPr>
        <w:tabs>
          <w:tab w:val="left" w:pos="1560"/>
        </w:tabs>
        <w:spacing w:line="421" w:lineRule="auto"/>
        <w:ind w:left="840" w:right="2040" w:firstLine="360"/>
        <w:rPr>
          <w:rFonts w:ascii="Courier New" w:eastAsia="Courier New" w:hAnsi="Courier New" w:cs="Courier New"/>
          <w:sz w:val="24"/>
          <w:szCs w:val="24"/>
        </w:rPr>
      </w:pPr>
      <w:r>
        <w:rPr>
          <w:rFonts w:eastAsia="Times New Roman"/>
          <w:sz w:val="24"/>
          <w:szCs w:val="24"/>
        </w:rPr>
        <w:t xml:space="preserve">Ứng dụng </w:t>
      </w:r>
      <w:r w:rsidR="00740CDE">
        <w:rPr>
          <w:rFonts w:eastAsia="Times New Roman"/>
          <w:sz w:val="24"/>
          <w:szCs w:val="24"/>
        </w:rPr>
        <w:t xml:space="preserve">đọc lại các thống kê </w:t>
      </w:r>
    </w:p>
    <w:p w:rsidR="00F53A06" w:rsidRDefault="00F53A06" w:rsidP="00F53A06">
      <w:pPr>
        <w:spacing w:line="31"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17" w:lineRule="exact"/>
        <w:rPr>
          <w:sz w:val="20"/>
          <w:szCs w:val="20"/>
        </w:rPr>
      </w:pPr>
    </w:p>
    <w:p w:rsidR="00F53A06" w:rsidRDefault="00F53A06" w:rsidP="00F53A06">
      <w:pPr>
        <w:spacing w:line="272" w:lineRule="exact"/>
        <w:rPr>
          <w:rFonts w:ascii="Calibri" w:eastAsia="Calibri" w:hAnsi="Calibri" w:cs="Calibri"/>
        </w:rPr>
      </w:pPr>
      <w:bookmarkStart w:id="38" w:name="page34"/>
      <w:bookmarkEnd w:id="38"/>
    </w:p>
    <w:p w:rsidR="00C85332" w:rsidRDefault="00C85332" w:rsidP="00F53A06">
      <w:pPr>
        <w:spacing w:line="272" w:lineRule="exact"/>
        <w:rPr>
          <w:rFonts w:ascii="Calibri" w:eastAsia="Calibri" w:hAnsi="Calibri" w:cs="Calibri"/>
        </w:rPr>
      </w:pPr>
    </w:p>
    <w:p w:rsidR="00C85332" w:rsidRDefault="00C85332" w:rsidP="00F53A06">
      <w:pPr>
        <w:spacing w:line="272" w:lineRule="exact"/>
        <w:rPr>
          <w:rFonts w:ascii="Calibri" w:eastAsia="Calibri" w:hAnsi="Calibri" w:cs="Calibri"/>
        </w:rPr>
      </w:pPr>
    </w:p>
    <w:p w:rsidR="00C85332" w:rsidRDefault="00C85332" w:rsidP="00F53A06">
      <w:pPr>
        <w:spacing w:line="272" w:lineRule="exact"/>
        <w:rPr>
          <w:rFonts w:ascii="Calibri" w:eastAsia="Calibri" w:hAnsi="Calibri" w:cs="Calibri"/>
        </w:rPr>
      </w:pPr>
    </w:p>
    <w:p w:rsidR="00C85332" w:rsidRDefault="00C85332" w:rsidP="00F53A06">
      <w:pPr>
        <w:spacing w:line="272" w:lineRule="exact"/>
        <w:rPr>
          <w:rFonts w:ascii="Calibri" w:eastAsia="Calibri" w:hAnsi="Calibri" w:cs="Calibri"/>
        </w:rPr>
      </w:pPr>
    </w:p>
    <w:p w:rsidR="00C85332" w:rsidRDefault="00C85332" w:rsidP="00F53A06">
      <w:pPr>
        <w:spacing w:line="272" w:lineRule="exact"/>
        <w:rPr>
          <w:rFonts w:ascii="Calibri" w:eastAsia="Calibri" w:hAnsi="Calibri" w:cs="Calibri"/>
        </w:rPr>
      </w:pPr>
    </w:p>
    <w:p w:rsidR="00C85332" w:rsidRDefault="00C85332" w:rsidP="00F53A06">
      <w:pPr>
        <w:spacing w:line="272" w:lineRule="exact"/>
        <w:rPr>
          <w:sz w:val="20"/>
          <w:szCs w:val="20"/>
        </w:rPr>
      </w:pPr>
    </w:p>
    <w:p w:rsidR="00F53A06" w:rsidRDefault="00740CDE" w:rsidP="0027532B">
      <w:pPr>
        <w:pStyle w:val="Heading1"/>
        <w:jc w:val="center"/>
        <w:rPr>
          <w:sz w:val="20"/>
          <w:szCs w:val="20"/>
        </w:rPr>
      </w:pPr>
      <w:bookmarkStart w:id="39" w:name="_Toc48110616"/>
      <w:r>
        <w:rPr>
          <w:rFonts w:eastAsia="Times New Roman"/>
          <w:color w:val="365F91"/>
          <w:sz w:val="36"/>
          <w:szCs w:val="36"/>
        </w:rPr>
        <w:lastRenderedPageBreak/>
        <w:t>CHƯ</w:t>
      </w:r>
      <w:r w:rsidR="00F53A06">
        <w:rPr>
          <w:rFonts w:eastAsia="Times New Roman"/>
          <w:color w:val="365F91"/>
          <w:sz w:val="36"/>
          <w:szCs w:val="36"/>
        </w:rPr>
        <w:t>ƠNG 3. CÀI ĐẶT</w:t>
      </w:r>
      <w:bookmarkEnd w:id="39"/>
    </w:p>
    <w:p w:rsidR="00F53A06" w:rsidRDefault="00F53A06" w:rsidP="00F53A06">
      <w:pPr>
        <w:spacing w:line="200" w:lineRule="exact"/>
        <w:rPr>
          <w:sz w:val="20"/>
          <w:szCs w:val="20"/>
        </w:rPr>
      </w:pPr>
    </w:p>
    <w:p w:rsidR="00F53A06" w:rsidRDefault="00F53A06" w:rsidP="00F53A06">
      <w:pPr>
        <w:spacing w:line="355" w:lineRule="exact"/>
        <w:rPr>
          <w:sz w:val="20"/>
          <w:szCs w:val="20"/>
        </w:rPr>
      </w:pPr>
    </w:p>
    <w:p w:rsidR="00F53A06" w:rsidRDefault="00F53A06" w:rsidP="0027532B">
      <w:pPr>
        <w:pStyle w:val="Heading2"/>
        <w:ind w:firstLine="720"/>
        <w:rPr>
          <w:sz w:val="20"/>
          <w:szCs w:val="20"/>
        </w:rPr>
      </w:pPr>
      <w:bookmarkStart w:id="40" w:name="_Toc48110617"/>
      <w:r>
        <w:rPr>
          <w:rFonts w:eastAsia="Times New Roman"/>
          <w:i/>
          <w:iCs/>
          <w:sz w:val="28"/>
          <w:szCs w:val="28"/>
        </w:rPr>
        <w:t>3.1 Màn hình home</w:t>
      </w:r>
      <w:bookmarkEnd w:id="40"/>
    </w:p>
    <w:p w:rsidR="00F53A06" w:rsidRDefault="00F53A06" w:rsidP="00F53A06">
      <w:pPr>
        <w:spacing w:line="246" w:lineRule="exact"/>
        <w:rPr>
          <w:sz w:val="20"/>
          <w:szCs w:val="20"/>
        </w:rPr>
      </w:pPr>
    </w:p>
    <w:p w:rsidR="00F53A06" w:rsidRDefault="00F53A06" w:rsidP="00F53A06">
      <w:pPr>
        <w:spacing w:line="20" w:lineRule="exact"/>
        <w:rPr>
          <w:sz w:val="20"/>
          <w:szCs w:val="20"/>
        </w:rPr>
      </w:pPr>
    </w:p>
    <w:p w:rsidR="00F53A06" w:rsidRDefault="00740CDE" w:rsidP="00F53A06">
      <w:pPr>
        <w:spacing w:line="200" w:lineRule="exact"/>
        <w:rPr>
          <w:sz w:val="20"/>
          <w:szCs w:val="20"/>
        </w:rPr>
      </w:pPr>
      <w:r>
        <w:rPr>
          <w:noProof/>
        </w:rPr>
        <w:drawing>
          <wp:anchor distT="0" distB="0" distL="114300" distR="114300" simplePos="0" relativeHeight="251707904" behindDoc="0" locked="0" layoutInCell="1" allowOverlap="1" wp14:anchorId="25B2A07D" wp14:editId="50C39D59">
            <wp:simplePos x="0" y="0"/>
            <wp:positionH relativeFrom="column">
              <wp:posOffset>115570</wp:posOffset>
            </wp:positionH>
            <wp:positionV relativeFrom="paragraph">
              <wp:posOffset>27940</wp:posOffset>
            </wp:positionV>
            <wp:extent cx="5943600" cy="625284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6252845"/>
                    </a:xfrm>
                    <a:prstGeom prst="rect">
                      <a:avLst/>
                    </a:prstGeom>
                  </pic:spPr>
                </pic:pic>
              </a:graphicData>
            </a:graphic>
            <wp14:sizeRelH relativeFrom="page">
              <wp14:pctWidth>0</wp14:pctWidth>
            </wp14:sizeRelH>
            <wp14:sizeRelV relativeFrom="page">
              <wp14:pctHeight>0</wp14:pctHeight>
            </wp14:sizeRelV>
          </wp:anchor>
        </w:drawing>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91" w:lineRule="exact"/>
        <w:rPr>
          <w:sz w:val="20"/>
          <w:szCs w:val="20"/>
        </w:rPr>
      </w:pPr>
    </w:p>
    <w:p w:rsidR="00F53A06" w:rsidRDefault="00F53A06" w:rsidP="00F53A06">
      <w:pPr>
        <w:sectPr w:rsidR="00F53A06">
          <w:pgSz w:w="12240" w:h="15840"/>
          <w:pgMar w:top="714" w:right="1440" w:bottom="429" w:left="1440" w:header="0" w:footer="0" w:gutter="0"/>
          <w:cols w:space="720" w:equalWidth="0">
            <w:col w:w="9360"/>
          </w:cols>
        </w:sectPr>
      </w:pPr>
    </w:p>
    <w:p w:rsidR="00F53A06" w:rsidRDefault="00F53A06" w:rsidP="00F53A06">
      <w:pPr>
        <w:spacing w:line="200" w:lineRule="exact"/>
        <w:rPr>
          <w:sz w:val="20"/>
          <w:szCs w:val="20"/>
        </w:rPr>
      </w:pPr>
      <w:bookmarkStart w:id="41" w:name="page35"/>
      <w:bookmarkEnd w:id="41"/>
    </w:p>
    <w:p w:rsidR="00F53A06" w:rsidRDefault="00F53A06" w:rsidP="00F53A06">
      <w:pPr>
        <w:spacing w:line="200" w:lineRule="exact"/>
        <w:rPr>
          <w:sz w:val="20"/>
          <w:szCs w:val="20"/>
        </w:rPr>
      </w:pPr>
    </w:p>
    <w:p w:rsidR="00F53A06" w:rsidRDefault="00740CDE" w:rsidP="00F53A06">
      <w:pPr>
        <w:spacing w:line="200" w:lineRule="exact"/>
        <w:rPr>
          <w:sz w:val="20"/>
          <w:szCs w:val="20"/>
        </w:rPr>
      </w:pPr>
      <w:r>
        <w:rPr>
          <w:noProof/>
        </w:rPr>
        <w:drawing>
          <wp:anchor distT="0" distB="0" distL="114300" distR="114300" simplePos="0" relativeHeight="251708928" behindDoc="0" locked="0" layoutInCell="1" allowOverlap="1" wp14:anchorId="7CCA2277" wp14:editId="7199241E">
            <wp:simplePos x="0" y="0"/>
            <wp:positionH relativeFrom="column">
              <wp:posOffset>-31750</wp:posOffset>
            </wp:positionH>
            <wp:positionV relativeFrom="paragraph">
              <wp:posOffset>52070</wp:posOffset>
            </wp:positionV>
            <wp:extent cx="5772150" cy="6162675"/>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72150" cy="6162675"/>
                    </a:xfrm>
                    <a:prstGeom prst="rect">
                      <a:avLst/>
                    </a:prstGeom>
                  </pic:spPr>
                </pic:pic>
              </a:graphicData>
            </a:graphic>
            <wp14:sizeRelH relativeFrom="page">
              <wp14:pctWidth>0</wp14:pctWidth>
            </wp14:sizeRelH>
            <wp14:sizeRelV relativeFrom="page">
              <wp14:pctHeight>0</wp14:pctHeight>
            </wp14:sizeRelV>
          </wp:anchor>
        </w:drawing>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F53A06" w:rsidRDefault="00F53A06" w:rsidP="00F53A06">
      <w:pPr>
        <w:spacing w:line="309" w:lineRule="exact"/>
        <w:rPr>
          <w:sz w:val="20"/>
          <w:szCs w:val="20"/>
        </w:rPr>
      </w:pPr>
    </w:p>
    <w:p w:rsidR="00F53A06" w:rsidRDefault="00F53A06" w:rsidP="0027532B">
      <w:pPr>
        <w:pStyle w:val="Heading2"/>
        <w:ind w:firstLine="720"/>
        <w:rPr>
          <w:sz w:val="20"/>
          <w:szCs w:val="20"/>
        </w:rPr>
      </w:pPr>
      <w:bookmarkStart w:id="42" w:name="_Toc48110618"/>
      <w:r>
        <w:rPr>
          <w:rFonts w:eastAsia="Times New Roman"/>
          <w:sz w:val="28"/>
          <w:szCs w:val="28"/>
        </w:rPr>
        <w:lastRenderedPageBreak/>
        <w:t xml:space="preserve">3.2 </w:t>
      </w:r>
      <w:r w:rsidR="00935A9D">
        <w:rPr>
          <w:rFonts w:eastAsia="Times New Roman"/>
          <w:i/>
          <w:iCs/>
          <w:sz w:val="28"/>
          <w:szCs w:val="28"/>
        </w:rPr>
        <w:t>Màn hình giáo viên</w:t>
      </w:r>
      <w:bookmarkEnd w:id="42"/>
    </w:p>
    <w:p w:rsidR="00F53A06" w:rsidRDefault="00F53A06" w:rsidP="00F53A06">
      <w:pPr>
        <w:spacing w:line="245" w:lineRule="exact"/>
        <w:rPr>
          <w:sz w:val="20"/>
          <w:szCs w:val="20"/>
        </w:rPr>
      </w:pPr>
    </w:p>
    <w:p w:rsidR="00F53A06" w:rsidRDefault="00F53A06" w:rsidP="00F53A06">
      <w:pPr>
        <w:spacing w:line="2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6071CA" w:rsidP="00F53A06">
      <w:pPr>
        <w:spacing w:line="200" w:lineRule="exact"/>
        <w:rPr>
          <w:sz w:val="20"/>
          <w:szCs w:val="20"/>
        </w:rPr>
      </w:pPr>
      <w:r>
        <w:rPr>
          <w:noProof/>
        </w:rPr>
        <w:drawing>
          <wp:anchor distT="0" distB="0" distL="114300" distR="114300" simplePos="0" relativeHeight="251709952" behindDoc="1" locked="0" layoutInCell="1" allowOverlap="1" wp14:anchorId="0D6438AC" wp14:editId="58DEC885">
            <wp:simplePos x="0" y="0"/>
            <wp:positionH relativeFrom="column">
              <wp:posOffset>99060</wp:posOffset>
            </wp:positionH>
            <wp:positionV relativeFrom="paragraph">
              <wp:posOffset>-300397</wp:posOffset>
            </wp:positionV>
            <wp:extent cx="5943600" cy="543433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434330"/>
                    </a:xfrm>
                    <a:prstGeom prst="rect">
                      <a:avLst/>
                    </a:prstGeom>
                  </pic:spPr>
                </pic:pic>
              </a:graphicData>
            </a:graphic>
            <wp14:sizeRelH relativeFrom="page">
              <wp14:pctWidth>0</wp14:pctWidth>
            </wp14:sizeRelH>
            <wp14:sizeRelV relativeFrom="page">
              <wp14:pctHeight>0</wp14:pctHeight>
            </wp14:sizeRelV>
          </wp:anchor>
        </w:drawing>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23" w:lineRule="exact"/>
        <w:rPr>
          <w:sz w:val="20"/>
          <w:szCs w:val="20"/>
        </w:rPr>
      </w:pPr>
    </w:p>
    <w:p w:rsidR="00F53A06" w:rsidRDefault="00F53A06" w:rsidP="00F53A06">
      <w:pPr>
        <w:spacing w:line="200" w:lineRule="exact"/>
        <w:rPr>
          <w:sz w:val="20"/>
          <w:szCs w:val="20"/>
        </w:rPr>
      </w:pPr>
      <w:bookmarkStart w:id="43" w:name="page36"/>
      <w:bookmarkEnd w:id="43"/>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323" w:lineRule="exact"/>
        <w:rPr>
          <w:sz w:val="20"/>
          <w:szCs w:val="20"/>
        </w:rPr>
      </w:pPr>
    </w:p>
    <w:p w:rsidR="00F53A06" w:rsidRDefault="00F53A06" w:rsidP="0027532B">
      <w:pPr>
        <w:pStyle w:val="Heading2"/>
        <w:ind w:firstLine="720"/>
        <w:rPr>
          <w:sz w:val="20"/>
          <w:szCs w:val="20"/>
        </w:rPr>
      </w:pPr>
      <w:bookmarkStart w:id="44" w:name="_Toc48110619"/>
      <w:r>
        <w:rPr>
          <w:rFonts w:eastAsia="Times New Roman"/>
          <w:sz w:val="28"/>
          <w:szCs w:val="28"/>
        </w:rPr>
        <w:t xml:space="preserve">3.3 </w:t>
      </w:r>
      <w:r>
        <w:rPr>
          <w:rFonts w:eastAsia="Times New Roman"/>
          <w:i/>
          <w:iCs/>
          <w:sz w:val="28"/>
          <w:szCs w:val="28"/>
        </w:rPr>
        <w:t xml:space="preserve">Màn hình </w:t>
      </w:r>
      <w:r w:rsidR="00935A9D">
        <w:rPr>
          <w:rFonts w:eastAsia="Times New Roman"/>
          <w:i/>
          <w:iCs/>
          <w:sz w:val="28"/>
          <w:szCs w:val="28"/>
        </w:rPr>
        <w:t>thêm giáo viên</w:t>
      </w:r>
      <w:bookmarkEnd w:id="44"/>
    </w:p>
    <w:p w:rsidR="00F53A06" w:rsidRDefault="00F53A06" w:rsidP="00F53A06">
      <w:pPr>
        <w:spacing w:line="244" w:lineRule="exact"/>
        <w:rPr>
          <w:sz w:val="20"/>
          <w:szCs w:val="20"/>
        </w:rPr>
      </w:pPr>
    </w:p>
    <w:p w:rsidR="00F53A06" w:rsidRDefault="00F53A06" w:rsidP="00F53A06">
      <w:pPr>
        <w:spacing w:line="20" w:lineRule="exact"/>
        <w:rPr>
          <w:sz w:val="20"/>
          <w:szCs w:val="20"/>
        </w:rPr>
      </w:pPr>
    </w:p>
    <w:p w:rsidR="00F53A06" w:rsidRDefault="00F53A06" w:rsidP="00F53A06">
      <w:pPr>
        <w:spacing w:line="200" w:lineRule="exact"/>
        <w:rPr>
          <w:sz w:val="20"/>
          <w:szCs w:val="20"/>
        </w:rPr>
      </w:pPr>
    </w:p>
    <w:p w:rsidR="00F53A06" w:rsidRDefault="006071CA" w:rsidP="00F53A06">
      <w:pPr>
        <w:spacing w:line="200" w:lineRule="exact"/>
        <w:rPr>
          <w:sz w:val="20"/>
          <w:szCs w:val="20"/>
        </w:rPr>
      </w:pPr>
      <w:r>
        <w:rPr>
          <w:noProof/>
        </w:rPr>
        <w:drawing>
          <wp:anchor distT="0" distB="0" distL="114300" distR="114300" simplePos="0" relativeHeight="251710976" behindDoc="1" locked="0" layoutInCell="1" allowOverlap="1" wp14:anchorId="6BA1C69D" wp14:editId="384D6128">
            <wp:simplePos x="0" y="0"/>
            <wp:positionH relativeFrom="column">
              <wp:posOffset>419735</wp:posOffset>
            </wp:positionH>
            <wp:positionV relativeFrom="paragraph">
              <wp:posOffset>25400</wp:posOffset>
            </wp:positionV>
            <wp:extent cx="5319395" cy="731964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319395" cy="7319645"/>
                    </a:xfrm>
                    <a:prstGeom prst="rect">
                      <a:avLst/>
                    </a:prstGeom>
                  </pic:spPr>
                </pic:pic>
              </a:graphicData>
            </a:graphic>
            <wp14:sizeRelH relativeFrom="page">
              <wp14:pctWidth>0</wp14:pctWidth>
            </wp14:sizeRelH>
            <wp14:sizeRelV relativeFrom="page">
              <wp14:pctHeight>0</wp14:pctHeight>
            </wp14:sizeRelV>
          </wp:anchor>
        </w:drawing>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ectPr w:rsidR="00F53A06">
          <w:pgSz w:w="12240" w:h="15840"/>
          <w:pgMar w:top="714" w:right="1440" w:bottom="429" w:left="1440" w:header="0" w:footer="0" w:gutter="0"/>
          <w:cols w:space="720" w:equalWidth="0">
            <w:col w:w="9360"/>
          </w:cols>
        </w:sectPr>
      </w:pPr>
    </w:p>
    <w:p w:rsidR="00F53A06" w:rsidRDefault="00F53A06" w:rsidP="00F53A06">
      <w:pPr>
        <w:spacing w:line="200" w:lineRule="exact"/>
        <w:rPr>
          <w:sz w:val="20"/>
          <w:szCs w:val="20"/>
        </w:rPr>
      </w:pPr>
      <w:bookmarkStart w:id="45" w:name="page37"/>
      <w:bookmarkEnd w:id="45"/>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309" w:lineRule="exact"/>
        <w:rPr>
          <w:sz w:val="20"/>
          <w:szCs w:val="20"/>
        </w:rPr>
      </w:pPr>
    </w:p>
    <w:p w:rsidR="00F53A06" w:rsidRDefault="00F53A06" w:rsidP="0027532B">
      <w:pPr>
        <w:pStyle w:val="Heading2"/>
        <w:ind w:firstLine="720"/>
        <w:rPr>
          <w:sz w:val="20"/>
          <w:szCs w:val="20"/>
        </w:rPr>
      </w:pPr>
      <w:bookmarkStart w:id="46" w:name="_Toc48110620"/>
      <w:r>
        <w:rPr>
          <w:rFonts w:eastAsia="Times New Roman"/>
          <w:sz w:val="28"/>
          <w:szCs w:val="28"/>
        </w:rPr>
        <w:t xml:space="preserve">3.4 </w:t>
      </w:r>
      <w:r>
        <w:rPr>
          <w:rFonts w:eastAsia="Times New Roman"/>
          <w:i/>
          <w:iCs/>
          <w:sz w:val="28"/>
          <w:szCs w:val="28"/>
        </w:rPr>
        <w:t>Màn hình tìm kiếm</w:t>
      </w:r>
      <w:bookmarkEnd w:id="46"/>
    </w:p>
    <w:p w:rsidR="00F53A06" w:rsidRDefault="00F53A06" w:rsidP="00F53A06">
      <w:pPr>
        <w:spacing w:line="245" w:lineRule="exact"/>
        <w:rPr>
          <w:sz w:val="20"/>
          <w:szCs w:val="20"/>
        </w:rPr>
      </w:pPr>
    </w:p>
    <w:p w:rsidR="00F53A06" w:rsidRDefault="00F53A06" w:rsidP="00F53A06">
      <w:pPr>
        <w:spacing w:line="20" w:lineRule="exact"/>
        <w:rPr>
          <w:sz w:val="20"/>
          <w:szCs w:val="20"/>
        </w:rPr>
      </w:pPr>
    </w:p>
    <w:p w:rsidR="00F53A06" w:rsidRDefault="00F53A06" w:rsidP="00F53A06">
      <w:pPr>
        <w:spacing w:line="200" w:lineRule="exact"/>
        <w:rPr>
          <w:sz w:val="20"/>
          <w:szCs w:val="20"/>
        </w:rPr>
      </w:pPr>
    </w:p>
    <w:p w:rsidR="00F53A06" w:rsidRDefault="006071CA" w:rsidP="00F53A06">
      <w:pPr>
        <w:spacing w:line="200" w:lineRule="exact"/>
        <w:rPr>
          <w:sz w:val="20"/>
          <w:szCs w:val="20"/>
        </w:rPr>
      </w:pPr>
      <w:r>
        <w:rPr>
          <w:noProof/>
        </w:rPr>
        <w:drawing>
          <wp:anchor distT="0" distB="0" distL="114300" distR="114300" simplePos="0" relativeHeight="251712000" behindDoc="1" locked="0" layoutInCell="1" allowOverlap="1" wp14:anchorId="486609F8" wp14:editId="0D995680">
            <wp:simplePos x="0" y="0"/>
            <wp:positionH relativeFrom="column">
              <wp:posOffset>107950</wp:posOffset>
            </wp:positionH>
            <wp:positionV relativeFrom="paragraph">
              <wp:posOffset>48895</wp:posOffset>
            </wp:positionV>
            <wp:extent cx="5943600" cy="2470150"/>
            <wp:effectExtent l="0" t="0" r="0" b="63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470150"/>
                    </a:xfrm>
                    <a:prstGeom prst="rect">
                      <a:avLst/>
                    </a:prstGeom>
                  </pic:spPr>
                </pic:pic>
              </a:graphicData>
            </a:graphic>
            <wp14:sizeRelH relativeFrom="page">
              <wp14:pctWidth>0</wp14:pctWidth>
            </wp14:sizeRelH>
            <wp14:sizeRelV relativeFrom="page">
              <wp14:pctHeight>0</wp14:pctHeight>
            </wp14:sizeRelV>
          </wp:anchor>
        </w:drawing>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rPr>
          <w:sz w:val="20"/>
          <w:szCs w:val="20"/>
        </w:rPr>
      </w:pPr>
      <w:bookmarkStart w:id="47" w:name="page38"/>
      <w:bookmarkEnd w:id="47"/>
    </w:p>
    <w:p w:rsidR="00C85332" w:rsidRDefault="00C85332" w:rsidP="00F53A06">
      <w:pPr>
        <w:rPr>
          <w:sz w:val="20"/>
          <w:szCs w:val="20"/>
        </w:rPr>
      </w:pPr>
    </w:p>
    <w:p w:rsidR="00C85332" w:rsidRDefault="00C85332" w:rsidP="00F53A06">
      <w:pPr>
        <w:rPr>
          <w:sz w:val="20"/>
          <w:szCs w:val="20"/>
        </w:rPr>
      </w:pPr>
    </w:p>
    <w:p w:rsidR="00C85332" w:rsidRDefault="00C85332" w:rsidP="00F53A06">
      <w:pPr>
        <w:rPr>
          <w:sz w:val="20"/>
          <w:szCs w:val="20"/>
        </w:rPr>
      </w:pPr>
    </w:p>
    <w:p w:rsidR="00C85332" w:rsidRDefault="00C85332" w:rsidP="00F53A06">
      <w:pPr>
        <w:rPr>
          <w:sz w:val="20"/>
          <w:szCs w:val="20"/>
        </w:rPr>
      </w:pPr>
    </w:p>
    <w:p w:rsidR="00C85332" w:rsidRDefault="00C85332" w:rsidP="00F53A06">
      <w:pPr>
        <w:rPr>
          <w:sz w:val="20"/>
          <w:szCs w:val="20"/>
        </w:rPr>
      </w:pPr>
    </w:p>
    <w:p w:rsidR="00C85332" w:rsidRDefault="00C85332" w:rsidP="00F53A06">
      <w:pPr>
        <w:rPr>
          <w:sz w:val="20"/>
          <w:szCs w:val="20"/>
        </w:rPr>
      </w:pPr>
    </w:p>
    <w:p w:rsidR="00C85332" w:rsidRDefault="00C85332" w:rsidP="00F53A06">
      <w:pPr>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935A9D" w:rsidRDefault="00935A9D" w:rsidP="00F53A06">
      <w:pPr>
        <w:spacing w:line="200" w:lineRule="exact"/>
        <w:rPr>
          <w:sz w:val="20"/>
          <w:szCs w:val="20"/>
        </w:rPr>
      </w:pPr>
    </w:p>
    <w:p w:rsidR="00935A9D" w:rsidRDefault="00935A9D" w:rsidP="00F53A06">
      <w:pPr>
        <w:spacing w:line="200" w:lineRule="exact"/>
        <w:rPr>
          <w:sz w:val="20"/>
          <w:szCs w:val="20"/>
        </w:rPr>
      </w:pPr>
    </w:p>
    <w:p w:rsidR="00F53A06" w:rsidRDefault="00F53A06" w:rsidP="00F53A06">
      <w:pPr>
        <w:spacing w:line="309" w:lineRule="exact"/>
        <w:rPr>
          <w:sz w:val="20"/>
          <w:szCs w:val="20"/>
        </w:rPr>
      </w:pPr>
    </w:p>
    <w:p w:rsidR="00F53A06" w:rsidRDefault="00F53A06" w:rsidP="0027532B">
      <w:pPr>
        <w:pStyle w:val="Heading2"/>
        <w:ind w:firstLine="720"/>
        <w:rPr>
          <w:sz w:val="20"/>
          <w:szCs w:val="20"/>
        </w:rPr>
      </w:pPr>
      <w:bookmarkStart w:id="48" w:name="_Toc48110621"/>
      <w:r>
        <w:rPr>
          <w:rFonts w:eastAsia="Times New Roman"/>
          <w:sz w:val="28"/>
          <w:szCs w:val="28"/>
        </w:rPr>
        <w:t xml:space="preserve">3.5 </w:t>
      </w:r>
      <w:r>
        <w:rPr>
          <w:rFonts w:eastAsia="Times New Roman"/>
          <w:i/>
          <w:iCs/>
          <w:sz w:val="28"/>
          <w:szCs w:val="28"/>
        </w:rPr>
        <w:t xml:space="preserve">Màn hình </w:t>
      </w:r>
      <w:r w:rsidR="00935A9D">
        <w:rPr>
          <w:rFonts w:eastAsia="Times New Roman"/>
          <w:i/>
          <w:iCs/>
          <w:sz w:val="28"/>
          <w:szCs w:val="28"/>
        </w:rPr>
        <w:t>thống kê</w:t>
      </w:r>
      <w:bookmarkEnd w:id="48"/>
    </w:p>
    <w:p w:rsidR="00F53A06" w:rsidRDefault="00F53A06" w:rsidP="00F53A06">
      <w:pPr>
        <w:spacing w:line="257" w:lineRule="exact"/>
        <w:rPr>
          <w:sz w:val="20"/>
          <w:szCs w:val="20"/>
        </w:rPr>
      </w:pPr>
    </w:p>
    <w:p w:rsidR="00F53A06" w:rsidRDefault="006071CA" w:rsidP="00F53A06">
      <w:pPr>
        <w:spacing w:line="265" w:lineRule="auto"/>
        <w:ind w:left="360" w:right="320"/>
        <w:rPr>
          <w:sz w:val="20"/>
          <w:szCs w:val="20"/>
        </w:rPr>
      </w:pPr>
      <w:r>
        <w:rPr>
          <w:noProof/>
        </w:rPr>
        <w:drawing>
          <wp:anchor distT="0" distB="0" distL="114300" distR="114300" simplePos="0" relativeHeight="251714048" behindDoc="1" locked="0" layoutInCell="1" allowOverlap="1" wp14:anchorId="29CECF75" wp14:editId="7DF98F58">
            <wp:simplePos x="0" y="0"/>
            <wp:positionH relativeFrom="column">
              <wp:posOffset>55880</wp:posOffset>
            </wp:positionH>
            <wp:positionV relativeFrom="paragraph">
              <wp:posOffset>71120</wp:posOffset>
            </wp:positionV>
            <wp:extent cx="5943600" cy="5274945"/>
            <wp:effectExtent l="0" t="0" r="0" b="190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527494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p>
    <w:p w:rsidR="00F53A06" w:rsidRDefault="006071CA" w:rsidP="00F53A06">
      <w:pPr>
        <w:spacing w:line="20" w:lineRule="exact"/>
        <w:rPr>
          <w:sz w:val="20"/>
          <w:szCs w:val="20"/>
        </w:rPr>
      </w:pPr>
      <w:r>
        <w:rPr>
          <w:noProof/>
        </w:rPr>
        <w:drawing>
          <wp:inline distT="0" distB="0" distL="0" distR="0" wp14:anchorId="72BC90C7" wp14:editId="470B17A1">
            <wp:extent cx="5943600" cy="63385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6338570"/>
                    </a:xfrm>
                    <a:prstGeom prst="rect">
                      <a:avLst/>
                    </a:prstGeom>
                  </pic:spPr>
                </pic:pic>
              </a:graphicData>
            </a:graphic>
          </wp:inline>
        </w:drawing>
      </w:r>
      <w:r>
        <w:rPr>
          <w:noProof/>
          <w:sz w:val="20"/>
          <w:szCs w:val="20"/>
        </w:rPr>
        <w:t xml:space="preserve"> </w:t>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6071CA" w:rsidP="00F53A06">
      <w:pPr>
        <w:spacing w:line="200" w:lineRule="exact"/>
        <w:rPr>
          <w:sz w:val="20"/>
          <w:szCs w:val="20"/>
        </w:rPr>
      </w:pPr>
      <w:r>
        <w:rPr>
          <w:noProof/>
        </w:rPr>
        <w:drawing>
          <wp:inline distT="0" distB="0" distL="0" distR="0" wp14:anchorId="442AC956" wp14:editId="387AAEC0">
            <wp:extent cx="5943600" cy="58940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5894070"/>
                    </a:xfrm>
                    <a:prstGeom prst="rect">
                      <a:avLst/>
                    </a:prstGeom>
                  </pic:spPr>
                </pic:pic>
              </a:graphicData>
            </a:graphic>
          </wp:inline>
        </w:drawing>
      </w: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C85332" w:rsidRDefault="00C85332"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935A9D" w:rsidRDefault="00935A9D" w:rsidP="00F53A06">
      <w:pPr>
        <w:spacing w:line="200" w:lineRule="exact"/>
        <w:rPr>
          <w:sz w:val="20"/>
          <w:szCs w:val="20"/>
        </w:rPr>
      </w:pPr>
    </w:p>
    <w:p w:rsidR="00935A9D" w:rsidRDefault="00935A9D" w:rsidP="00F53A06">
      <w:pPr>
        <w:spacing w:line="200" w:lineRule="exact"/>
        <w:rPr>
          <w:sz w:val="20"/>
          <w:szCs w:val="20"/>
        </w:rPr>
      </w:pPr>
    </w:p>
    <w:p w:rsidR="00935A9D" w:rsidRDefault="00935A9D" w:rsidP="00F53A06">
      <w:pPr>
        <w:spacing w:line="200" w:lineRule="exact"/>
        <w:rPr>
          <w:sz w:val="20"/>
          <w:szCs w:val="20"/>
        </w:rPr>
      </w:pPr>
    </w:p>
    <w:p w:rsidR="00935A9D" w:rsidRDefault="00935A9D" w:rsidP="00F53A06">
      <w:pPr>
        <w:spacing w:line="200" w:lineRule="exact"/>
        <w:rPr>
          <w:sz w:val="20"/>
          <w:szCs w:val="20"/>
        </w:rPr>
      </w:pPr>
    </w:p>
    <w:p w:rsidR="00935A9D" w:rsidRDefault="00935A9D" w:rsidP="00F53A06">
      <w:pPr>
        <w:spacing w:line="200" w:lineRule="exact"/>
        <w:rPr>
          <w:sz w:val="20"/>
          <w:szCs w:val="20"/>
        </w:rPr>
      </w:pPr>
    </w:p>
    <w:p w:rsidR="00935A9D" w:rsidRDefault="00935A9D" w:rsidP="00F53A06">
      <w:pPr>
        <w:spacing w:line="200" w:lineRule="exact"/>
        <w:rPr>
          <w:sz w:val="20"/>
          <w:szCs w:val="20"/>
        </w:rPr>
      </w:pPr>
    </w:p>
    <w:p w:rsidR="00935A9D" w:rsidRDefault="00935A9D" w:rsidP="00F53A06">
      <w:pPr>
        <w:spacing w:line="200" w:lineRule="exact"/>
        <w:rPr>
          <w:sz w:val="20"/>
          <w:szCs w:val="20"/>
        </w:rPr>
      </w:pPr>
    </w:p>
    <w:p w:rsidR="00935A9D" w:rsidRDefault="00935A9D" w:rsidP="00F53A06">
      <w:pPr>
        <w:spacing w:line="200" w:lineRule="exact"/>
        <w:rPr>
          <w:sz w:val="20"/>
          <w:szCs w:val="20"/>
        </w:rPr>
      </w:pPr>
    </w:p>
    <w:p w:rsidR="00935A9D" w:rsidRDefault="00935A9D"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F53A06" w:rsidP="00F53A06">
      <w:pPr>
        <w:spacing w:line="200" w:lineRule="exact"/>
        <w:rPr>
          <w:sz w:val="20"/>
          <w:szCs w:val="20"/>
        </w:rPr>
      </w:pPr>
    </w:p>
    <w:p w:rsidR="00F53A06" w:rsidRDefault="00935A9D" w:rsidP="00F53A06">
      <w:pPr>
        <w:spacing w:line="278" w:lineRule="exact"/>
        <w:rPr>
          <w:sz w:val="20"/>
          <w:szCs w:val="20"/>
        </w:rPr>
      </w:pPr>
      <w:r>
        <w:rPr>
          <w:noProof/>
        </w:rPr>
        <w:drawing>
          <wp:anchor distT="0" distB="0" distL="114300" distR="114300" simplePos="0" relativeHeight="251713024" behindDoc="1" locked="0" layoutInCell="1" allowOverlap="1" wp14:anchorId="716056E3" wp14:editId="17F244FE">
            <wp:simplePos x="0" y="0"/>
            <wp:positionH relativeFrom="column">
              <wp:posOffset>114300</wp:posOffset>
            </wp:positionH>
            <wp:positionV relativeFrom="paragraph">
              <wp:posOffset>104775</wp:posOffset>
            </wp:positionV>
            <wp:extent cx="5943600" cy="589407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5894070"/>
                    </a:xfrm>
                    <a:prstGeom prst="rect">
                      <a:avLst/>
                    </a:prstGeom>
                  </pic:spPr>
                </pic:pic>
              </a:graphicData>
            </a:graphic>
            <wp14:sizeRelH relativeFrom="page">
              <wp14:pctWidth>0</wp14:pctWidth>
            </wp14:sizeRelH>
            <wp14:sizeRelV relativeFrom="page">
              <wp14:pctHeight>0</wp14:pctHeight>
            </wp14:sizeRelV>
          </wp:anchor>
        </w:drawing>
      </w:r>
    </w:p>
    <w:p w:rsidR="006071CA" w:rsidRDefault="006071CA" w:rsidP="00F53A06">
      <w:pPr>
        <w:rPr>
          <w:rFonts w:ascii="Calibri" w:eastAsia="Calibri" w:hAnsi="Calibri" w:cs="Calibri"/>
        </w:rPr>
      </w:pPr>
      <w:bookmarkStart w:id="49" w:name="page39"/>
      <w:bookmarkEnd w:id="49"/>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AF3802" w:rsidP="00F53A06">
      <w:pPr>
        <w:rPr>
          <w:rFonts w:ascii="Calibri" w:eastAsia="Calibri" w:hAnsi="Calibri" w:cs="Calibri"/>
        </w:rPr>
      </w:pPr>
      <w:r>
        <w:rPr>
          <w:noProof/>
        </w:rPr>
        <w:lastRenderedPageBreak/>
        <w:drawing>
          <wp:inline distT="0" distB="0" distL="0" distR="0" wp14:anchorId="28CCE6BE" wp14:editId="4CCDF319">
            <wp:extent cx="5943600" cy="4505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505325"/>
                    </a:xfrm>
                    <a:prstGeom prst="rect">
                      <a:avLst/>
                    </a:prstGeom>
                  </pic:spPr>
                </pic:pic>
              </a:graphicData>
            </a:graphic>
          </wp:inline>
        </w:drawing>
      </w: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6071CA" w:rsidRDefault="006071CA" w:rsidP="00F53A06">
      <w:pPr>
        <w:rPr>
          <w:rFonts w:ascii="Calibri" w:eastAsia="Calibri" w:hAnsi="Calibri" w:cs="Calibri"/>
        </w:rPr>
      </w:pPr>
    </w:p>
    <w:p w:rsidR="00F53A06" w:rsidRDefault="00F53A06" w:rsidP="00F53A06">
      <w:pPr>
        <w:spacing w:line="368" w:lineRule="exact"/>
        <w:rPr>
          <w:rFonts w:ascii="Calibri" w:eastAsia="Calibri" w:hAnsi="Calibri" w:cs="Calibri"/>
        </w:rPr>
      </w:pPr>
    </w:p>
    <w:p w:rsidR="00C85332" w:rsidRDefault="00C85332" w:rsidP="00F53A06">
      <w:pPr>
        <w:spacing w:line="368" w:lineRule="exact"/>
        <w:rPr>
          <w:rFonts w:ascii="Calibri" w:eastAsia="Calibri" w:hAnsi="Calibri" w:cs="Calibri"/>
        </w:rPr>
      </w:pPr>
    </w:p>
    <w:p w:rsidR="00C85332" w:rsidRDefault="00C85332" w:rsidP="00F53A06">
      <w:pPr>
        <w:spacing w:line="368" w:lineRule="exact"/>
        <w:rPr>
          <w:rFonts w:ascii="Calibri" w:eastAsia="Calibri" w:hAnsi="Calibri" w:cs="Calibri"/>
        </w:rPr>
      </w:pPr>
    </w:p>
    <w:p w:rsidR="00C85332" w:rsidRDefault="00C85332" w:rsidP="00F53A06">
      <w:pPr>
        <w:spacing w:line="368" w:lineRule="exact"/>
        <w:rPr>
          <w:sz w:val="20"/>
          <w:szCs w:val="20"/>
        </w:rPr>
      </w:pPr>
    </w:p>
    <w:p w:rsidR="00F53A06" w:rsidRDefault="00F53A06" w:rsidP="00F53A06">
      <w:pPr>
        <w:spacing w:line="272" w:lineRule="exact"/>
        <w:rPr>
          <w:sz w:val="20"/>
          <w:szCs w:val="20"/>
        </w:rPr>
      </w:pPr>
      <w:bookmarkStart w:id="50" w:name="page40"/>
      <w:bookmarkEnd w:id="50"/>
    </w:p>
    <w:p w:rsidR="00F53A06" w:rsidRDefault="006071CA" w:rsidP="0027532B">
      <w:pPr>
        <w:pStyle w:val="Heading1"/>
        <w:jc w:val="center"/>
        <w:rPr>
          <w:sz w:val="20"/>
          <w:szCs w:val="20"/>
        </w:rPr>
      </w:pPr>
      <w:bookmarkStart w:id="51" w:name="_Toc48110622"/>
      <w:r>
        <w:rPr>
          <w:rFonts w:eastAsia="Times New Roman"/>
          <w:color w:val="365F91"/>
          <w:sz w:val="36"/>
          <w:szCs w:val="36"/>
        </w:rPr>
        <w:t>CHƯ</w:t>
      </w:r>
      <w:r w:rsidR="00C85332">
        <w:rPr>
          <w:rFonts w:eastAsia="Times New Roman"/>
          <w:color w:val="365F91"/>
          <w:sz w:val="36"/>
          <w:szCs w:val="36"/>
        </w:rPr>
        <w:t>ƠNG 4. KẾT QUẢ ĐẠT ĐƯ</w:t>
      </w:r>
      <w:r w:rsidR="00F53A06">
        <w:rPr>
          <w:rFonts w:eastAsia="Times New Roman"/>
          <w:color w:val="365F91"/>
          <w:sz w:val="36"/>
          <w:szCs w:val="36"/>
        </w:rPr>
        <w:t>ỢC</w:t>
      </w:r>
      <w:bookmarkEnd w:id="51"/>
    </w:p>
    <w:p w:rsidR="00F53A06" w:rsidRDefault="00F53A06" w:rsidP="00F53A06">
      <w:pPr>
        <w:spacing w:line="200" w:lineRule="exact"/>
        <w:rPr>
          <w:sz w:val="20"/>
          <w:szCs w:val="20"/>
        </w:rPr>
      </w:pPr>
    </w:p>
    <w:p w:rsidR="00F53A06" w:rsidRDefault="00F53A06" w:rsidP="00F53A06">
      <w:pPr>
        <w:spacing w:line="355" w:lineRule="exact"/>
        <w:rPr>
          <w:sz w:val="20"/>
          <w:szCs w:val="20"/>
        </w:rPr>
      </w:pPr>
    </w:p>
    <w:p w:rsidR="00F53A06" w:rsidRDefault="00F53A06" w:rsidP="0027532B">
      <w:pPr>
        <w:pStyle w:val="Heading2"/>
        <w:ind w:firstLine="360"/>
        <w:rPr>
          <w:sz w:val="20"/>
          <w:szCs w:val="20"/>
        </w:rPr>
      </w:pPr>
      <w:bookmarkStart w:id="52" w:name="_Toc48110623"/>
      <w:r>
        <w:rPr>
          <w:rFonts w:eastAsia="Times New Roman"/>
          <w:i/>
          <w:iCs/>
          <w:sz w:val="28"/>
          <w:szCs w:val="28"/>
        </w:rPr>
        <w:t>4.1 Kết quả đạt được</w:t>
      </w:r>
      <w:bookmarkEnd w:id="52"/>
    </w:p>
    <w:p w:rsidR="00F53A06" w:rsidRDefault="00F53A06" w:rsidP="00F53A06">
      <w:pPr>
        <w:spacing w:line="245" w:lineRule="exact"/>
        <w:rPr>
          <w:sz w:val="20"/>
          <w:szCs w:val="20"/>
        </w:rPr>
      </w:pPr>
    </w:p>
    <w:p w:rsidR="00F53A06" w:rsidRDefault="00C85332" w:rsidP="00935A9D">
      <w:pPr>
        <w:numPr>
          <w:ilvl w:val="0"/>
          <w:numId w:val="50"/>
        </w:numPr>
        <w:tabs>
          <w:tab w:val="left" w:pos="720"/>
        </w:tabs>
        <w:ind w:left="720" w:hanging="360"/>
        <w:rPr>
          <w:rFonts w:ascii="Symbol" w:eastAsia="Symbol" w:hAnsi="Symbol" w:cs="Symbol"/>
          <w:sz w:val="24"/>
          <w:szCs w:val="24"/>
        </w:rPr>
      </w:pPr>
      <w:r>
        <w:rPr>
          <w:rFonts w:eastAsia="Times New Roman"/>
          <w:sz w:val="24"/>
          <w:szCs w:val="24"/>
        </w:rPr>
        <w:t>Thêm xóa sửa , tìm kiếm.</w:t>
      </w:r>
    </w:p>
    <w:p w:rsidR="00F53A06" w:rsidRDefault="00F53A06" w:rsidP="00F53A06">
      <w:pPr>
        <w:spacing w:line="39" w:lineRule="exact"/>
        <w:rPr>
          <w:rFonts w:ascii="Symbol" w:eastAsia="Symbol" w:hAnsi="Symbol" w:cs="Symbol"/>
          <w:sz w:val="24"/>
          <w:szCs w:val="24"/>
        </w:rPr>
      </w:pPr>
    </w:p>
    <w:p w:rsidR="00F53A06" w:rsidRPr="0027532B" w:rsidRDefault="00C85332" w:rsidP="0027532B">
      <w:pPr>
        <w:numPr>
          <w:ilvl w:val="0"/>
          <w:numId w:val="50"/>
        </w:numPr>
        <w:tabs>
          <w:tab w:val="left" w:pos="720"/>
        </w:tabs>
        <w:ind w:left="720" w:hanging="360"/>
        <w:rPr>
          <w:rFonts w:ascii="Symbol" w:eastAsia="Symbol" w:hAnsi="Symbol" w:cs="Symbol"/>
          <w:sz w:val="24"/>
          <w:szCs w:val="24"/>
        </w:rPr>
      </w:pPr>
      <w:r>
        <w:rPr>
          <w:rFonts w:eastAsia="Times New Roman"/>
          <w:sz w:val="24"/>
          <w:szCs w:val="24"/>
        </w:rPr>
        <w:t>Hiện dữ liệu thống kê</w:t>
      </w:r>
    </w:p>
    <w:p w:rsidR="00F53A06" w:rsidRDefault="00F53A06" w:rsidP="0027532B">
      <w:pPr>
        <w:pStyle w:val="Heading2"/>
        <w:ind w:firstLine="360"/>
        <w:rPr>
          <w:sz w:val="20"/>
          <w:szCs w:val="20"/>
        </w:rPr>
      </w:pPr>
      <w:bookmarkStart w:id="53" w:name="_Toc48110624"/>
      <w:r>
        <w:rPr>
          <w:rFonts w:eastAsia="Times New Roman"/>
          <w:i/>
          <w:iCs/>
          <w:sz w:val="28"/>
          <w:szCs w:val="28"/>
        </w:rPr>
        <w:lastRenderedPageBreak/>
        <w:t>4.2 Kết luận</w:t>
      </w:r>
      <w:bookmarkEnd w:id="53"/>
    </w:p>
    <w:p w:rsidR="00F53A06" w:rsidRDefault="00F53A06" w:rsidP="00F53A06">
      <w:pPr>
        <w:spacing w:line="248" w:lineRule="exact"/>
        <w:rPr>
          <w:sz w:val="20"/>
          <w:szCs w:val="20"/>
        </w:rPr>
      </w:pPr>
    </w:p>
    <w:p w:rsidR="00F53A06" w:rsidRDefault="00C85332" w:rsidP="0027532B">
      <w:pPr>
        <w:ind w:firstLine="360"/>
        <w:rPr>
          <w:sz w:val="20"/>
          <w:szCs w:val="20"/>
        </w:rPr>
      </w:pPr>
      <w:r>
        <w:rPr>
          <w:rFonts w:eastAsia="Times New Roman"/>
          <w:b/>
          <w:bCs/>
          <w:sz w:val="24"/>
          <w:szCs w:val="24"/>
        </w:rPr>
        <w:t>Những việc đã làm đư</w:t>
      </w:r>
      <w:r w:rsidR="00F53A06">
        <w:rPr>
          <w:rFonts w:eastAsia="Times New Roman"/>
          <w:b/>
          <w:bCs/>
          <w:sz w:val="24"/>
          <w:szCs w:val="24"/>
        </w:rPr>
        <w:t>ợc:</w:t>
      </w:r>
    </w:p>
    <w:p w:rsidR="00F53A06" w:rsidRDefault="00F53A06" w:rsidP="00F53A06">
      <w:pPr>
        <w:spacing w:line="239" w:lineRule="exact"/>
        <w:rPr>
          <w:sz w:val="20"/>
          <w:szCs w:val="20"/>
        </w:rPr>
      </w:pPr>
    </w:p>
    <w:p w:rsidR="00F53A06" w:rsidRDefault="006071CA" w:rsidP="00935A9D">
      <w:pPr>
        <w:numPr>
          <w:ilvl w:val="0"/>
          <w:numId w:val="51"/>
        </w:numPr>
        <w:tabs>
          <w:tab w:val="left" w:pos="860"/>
        </w:tabs>
        <w:ind w:left="860" w:hanging="140"/>
        <w:rPr>
          <w:rFonts w:eastAsia="Times New Roman"/>
          <w:sz w:val="24"/>
          <w:szCs w:val="24"/>
        </w:rPr>
      </w:pPr>
      <w:r>
        <w:rPr>
          <w:rFonts w:eastAsia="Times New Roman"/>
          <w:sz w:val="24"/>
          <w:szCs w:val="24"/>
        </w:rPr>
        <w:t>Liên kết database</w:t>
      </w:r>
    </w:p>
    <w:p w:rsidR="00F53A06" w:rsidRDefault="00F53A06" w:rsidP="00F53A06">
      <w:pPr>
        <w:spacing w:line="241" w:lineRule="exact"/>
        <w:rPr>
          <w:rFonts w:eastAsia="Times New Roman"/>
          <w:sz w:val="24"/>
          <w:szCs w:val="24"/>
        </w:rPr>
      </w:pPr>
    </w:p>
    <w:p w:rsidR="00F53A06" w:rsidRDefault="006071CA" w:rsidP="00935A9D">
      <w:pPr>
        <w:numPr>
          <w:ilvl w:val="0"/>
          <w:numId w:val="51"/>
        </w:numPr>
        <w:tabs>
          <w:tab w:val="left" w:pos="860"/>
        </w:tabs>
        <w:ind w:left="860" w:hanging="140"/>
        <w:rPr>
          <w:rFonts w:eastAsia="Times New Roman"/>
          <w:sz w:val="24"/>
          <w:szCs w:val="24"/>
        </w:rPr>
      </w:pPr>
      <w:r>
        <w:rPr>
          <w:rFonts w:eastAsia="Times New Roman"/>
          <w:sz w:val="24"/>
          <w:szCs w:val="24"/>
        </w:rPr>
        <w:t>Thêm xóa sửa ,hiển thị  tìm kiếm</w:t>
      </w:r>
    </w:p>
    <w:p w:rsidR="006071CA" w:rsidRDefault="006071CA" w:rsidP="006071CA">
      <w:pPr>
        <w:pStyle w:val="ListParagraph"/>
        <w:rPr>
          <w:rFonts w:eastAsia="Times New Roman"/>
          <w:sz w:val="24"/>
          <w:szCs w:val="24"/>
        </w:rPr>
      </w:pPr>
    </w:p>
    <w:p w:rsidR="006071CA" w:rsidRDefault="006071CA" w:rsidP="00935A9D">
      <w:pPr>
        <w:numPr>
          <w:ilvl w:val="0"/>
          <w:numId w:val="51"/>
        </w:numPr>
        <w:tabs>
          <w:tab w:val="left" w:pos="860"/>
        </w:tabs>
        <w:ind w:left="860" w:hanging="140"/>
        <w:rPr>
          <w:rFonts w:eastAsia="Times New Roman"/>
          <w:sz w:val="24"/>
          <w:szCs w:val="24"/>
        </w:rPr>
      </w:pPr>
      <w:r w:rsidRPr="006071CA">
        <w:rPr>
          <w:rFonts w:eastAsia="Times New Roman"/>
          <w:sz w:val="24"/>
          <w:szCs w:val="24"/>
        </w:rPr>
        <w:t>Custom spinner, custom button</w:t>
      </w:r>
    </w:p>
    <w:p w:rsidR="006071CA" w:rsidRDefault="006071CA" w:rsidP="006071CA">
      <w:pPr>
        <w:pStyle w:val="ListParagraph"/>
        <w:rPr>
          <w:rFonts w:eastAsia="Times New Roman"/>
          <w:sz w:val="24"/>
          <w:szCs w:val="24"/>
        </w:rPr>
      </w:pPr>
    </w:p>
    <w:p w:rsidR="006071CA" w:rsidRDefault="006071CA" w:rsidP="00935A9D">
      <w:pPr>
        <w:numPr>
          <w:ilvl w:val="0"/>
          <w:numId w:val="51"/>
        </w:numPr>
        <w:tabs>
          <w:tab w:val="left" w:pos="860"/>
        </w:tabs>
        <w:ind w:left="860" w:hanging="140"/>
        <w:rPr>
          <w:rFonts w:eastAsia="Times New Roman"/>
          <w:sz w:val="24"/>
          <w:szCs w:val="24"/>
        </w:rPr>
      </w:pPr>
      <w:r>
        <w:rPr>
          <w:rFonts w:eastAsia="Times New Roman"/>
          <w:sz w:val="24"/>
          <w:szCs w:val="24"/>
        </w:rPr>
        <w:t>Camera folder</w:t>
      </w:r>
    </w:p>
    <w:p w:rsidR="00F53A06" w:rsidRDefault="00F53A06" w:rsidP="00F53A06">
      <w:pPr>
        <w:spacing w:line="241" w:lineRule="exact"/>
        <w:rPr>
          <w:rFonts w:eastAsia="Times New Roman"/>
          <w:sz w:val="24"/>
          <w:szCs w:val="24"/>
        </w:rPr>
      </w:pPr>
    </w:p>
    <w:p w:rsidR="00F53A06" w:rsidRDefault="006071CA" w:rsidP="00935A9D">
      <w:pPr>
        <w:numPr>
          <w:ilvl w:val="0"/>
          <w:numId w:val="51"/>
        </w:numPr>
        <w:tabs>
          <w:tab w:val="left" w:pos="860"/>
        </w:tabs>
        <w:ind w:left="860" w:hanging="140"/>
        <w:rPr>
          <w:rFonts w:eastAsia="Times New Roman"/>
          <w:sz w:val="24"/>
          <w:szCs w:val="24"/>
        </w:rPr>
      </w:pPr>
      <w:r>
        <w:rPr>
          <w:rFonts w:eastAsia="Times New Roman"/>
          <w:sz w:val="24"/>
          <w:szCs w:val="24"/>
        </w:rPr>
        <w:t>Thống kê</w:t>
      </w:r>
    </w:p>
    <w:p w:rsidR="00F53A06" w:rsidRDefault="00F53A06" w:rsidP="00F53A06">
      <w:pPr>
        <w:spacing w:line="244" w:lineRule="exact"/>
        <w:rPr>
          <w:sz w:val="20"/>
          <w:szCs w:val="20"/>
        </w:rPr>
      </w:pPr>
    </w:p>
    <w:p w:rsidR="00F53A06" w:rsidRPr="00C85332" w:rsidRDefault="0027532B" w:rsidP="0027532B">
      <w:pPr>
        <w:rPr>
          <w:sz w:val="20"/>
          <w:szCs w:val="20"/>
        </w:rPr>
      </w:pPr>
      <w:r>
        <w:rPr>
          <w:rFonts w:eastAsia="Times New Roman"/>
          <w:b/>
          <w:bCs/>
          <w:sz w:val="24"/>
          <w:szCs w:val="24"/>
        </w:rPr>
        <w:t xml:space="preserve">      </w:t>
      </w:r>
      <w:r w:rsidR="00F53A06">
        <w:rPr>
          <w:rFonts w:eastAsia="Times New Roman"/>
          <w:b/>
          <w:bCs/>
          <w:sz w:val="24"/>
          <w:szCs w:val="24"/>
        </w:rPr>
        <w:t>Những việc chƣa làm đƣợc:</w:t>
      </w:r>
    </w:p>
    <w:p w:rsidR="00F53A06" w:rsidRDefault="00F53A06" w:rsidP="00F53A06">
      <w:pPr>
        <w:spacing w:line="242" w:lineRule="exact"/>
        <w:rPr>
          <w:rFonts w:eastAsia="Times New Roman"/>
          <w:sz w:val="24"/>
          <w:szCs w:val="24"/>
        </w:rPr>
      </w:pPr>
    </w:p>
    <w:p w:rsidR="00F53A06" w:rsidRDefault="00F53A06" w:rsidP="00935A9D">
      <w:pPr>
        <w:numPr>
          <w:ilvl w:val="0"/>
          <w:numId w:val="52"/>
        </w:numPr>
        <w:tabs>
          <w:tab w:val="left" w:pos="860"/>
        </w:tabs>
        <w:ind w:left="860" w:hanging="140"/>
        <w:rPr>
          <w:rFonts w:eastAsia="Times New Roman"/>
          <w:sz w:val="24"/>
          <w:szCs w:val="24"/>
        </w:rPr>
      </w:pPr>
      <w:r>
        <w:rPr>
          <w:rFonts w:eastAsia="Times New Roman"/>
          <w:sz w:val="24"/>
          <w:szCs w:val="24"/>
        </w:rPr>
        <w:t>Chưa xử lý được lưu trùng tên</w:t>
      </w:r>
    </w:p>
    <w:p w:rsidR="00F53A06" w:rsidRDefault="00F53A06" w:rsidP="00F53A06">
      <w:pPr>
        <w:spacing w:line="241" w:lineRule="exact"/>
        <w:rPr>
          <w:rFonts w:eastAsia="Times New Roman"/>
          <w:sz w:val="24"/>
          <w:szCs w:val="24"/>
        </w:rPr>
      </w:pPr>
    </w:p>
    <w:p w:rsidR="00F53A06" w:rsidRDefault="00F53A06" w:rsidP="00935A9D">
      <w:pPr>
        <w:numPr>
          <w:ilvl w:val="0"/>
          <w:numId w:val="52"/>
        </w:numPr>
        <w:tabs>
          <w:tab w:val="left" w:pos="860"/>
        </w:tabs>
        <w:ind w:left="860" w:hanging="140"/>
        <w:rPr>
          <w:rFonts w:eastAsia="Times New Roman"/>
          <w:sz w:val="24"/>
          <w:szCs w:val="24"/>
        </w:rPr>
      </w:pPr>
      <w:r>
        <w:rPr>
          <w:rFonts w:eastAsia="Times New Roman"/>
          <w:sz w:val="24"/>
          <w:szCs w:val="24"/>
        </w:rPr>
        <w:t>Giao diện chưa tối ưu</w:t>
      </w:r>
    </w:p>
    <w:p w:rsidR="00F53A06" w:rsidRDefault="00F53A06" w:rsidP="00F53A06">
      <w:pPr>
        <w:spacing w:line="241" w:lineRule="exact"/>
        <w:rPr>
          <w:rFonts w:eastAsia="Times New Roman"/>
          <w:sz w:val="24"/>
          <w:szCs w:val="24"/>
        </w:rPr>
      </w:pPr>
    </w:p>
    <w:p w:rsidR="003A6F1A" w:rsidRPr="00C85332" w:rsidRDefault="00F53A06" w:rsidP="00935A9D">
      <w:pPr>
        <w:numPr>
          <w:ilvl w:val="0"/>
          <w:numId w:val="52"/>
        </w:numPr>
        <w:tabs>
          <w:tab w:val="left" w:pos="860"/>
        </w:tabs>
        <w:rPr>
          <w:rFonts w:eastAsia="Times New Roman"/>
          <w:sz w:val="24"/>
          <w:szCs w:val="24"/>
        </w:rPr>
        <w:sectPr w:rsidR="003A6F1A" w:rsidRPr="00C85332">
          <w:pgSz w:w="12240" w:h="15840"/>
          <w:pgMar w:top="714" w:right="1440" w:bottom="429" w:left="1320" w:header="0" w:footer="0" w:gutter="0"/>
          <w:cols w:space="720" w:equalWidth="0">
            <w:col w:w="9480"/>
          </w:cols>
        </w:sectPr>
      </w:pPr>
      <w:r>
        <w:rPr>
          <w:rFonts w:eastAsia="Times New Roman"/>
          <w:sz w:val="24"/>
          <w:szCs w:val="24"/>
        </w:rPr>
        <w:t>Chưa làm được màn hình load động</w:t>
      </w:r>
    </w:p>
    <w:p w:rsidR="003A6F1A" w:rsidRDefault="003A6F1A">
      <w:pPr>
        <w:spacing w:line="200" w:lineRule="exact"/>
        <w:rPr>
          <w:sz w:val="20"/>
          <w:szCs w:val="20"/>
        </w:rPr>
      </w:pPr>
      <w:bookmarkStart w:id="54" w:name="page11"/>
      <w:bookmarkEnd w:id="54"/>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3A6F1A" w:rsidRDefault="003A6F1A">
      <w:pPr>
        <w:spacing w:line="200" w:lineRule="exact"/>
        <w:rPr>
          <w:sz w:val="20"/>
          <w:szCs w:val="20"/>
        </w:rPr>
      </w:pPr>
    </w:p>
    <w:p w:rsidR="001706DB" w:rsidRDefault="001706DB">
      <w:pPr>
        <w:jc w:val="right"/>
        <w:rPr>
          <w:sz w:val="20"/>
          <w:szCs w:val="20"/>
        </w:rPr>
      </w:pPr>
    </w:p>
    <w:sectPr w:rsidR="001706DB">
      <w:pgSz w:w="12240" w:h="15840"/>
      <w:pgMar w:top="714" w:right="1440" w:bottom="429" w:left="1440" w:header="0" w:footer="0" w:gutter="0"/>
      <w:cols w:space="720" w:equalWidth="0">
        <w:col w:w="936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5845" w:rsidRDefault="00B15845" w:rsidP="002C4432">
      <w:r>
        <w:separator/>
      </w:r>
    </w:p>
  </w:endnote>
  <w:endnote w:type="continuationSeparator" w:id="0">
    <w:p w:rsidR="00B15845" w:rsidRDefault="00B15845" w:rsidP="002C44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AFB" w:rsidRDefault="000B0AFB">
    <w:pPr>
      <w:pStyle w:val="Footer"/>
      <w:jc w:val="right"/>
    </w:pPr>
  </w:p>
  <w:p w:rsidR="000B0AFB" w:rsidRDefault="000B0AF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4636145"/>
      <w:docPartObj>
        <w:docPartGallery w:val="Page Numbers (Bottom of Page)"/>
        <w:docPartUnique/>
      </w:docPartObj>
    </w:sdtPr>
    <w:sdtEndPr>
      <w:rPr>
        <w:noProof/>
      </w:rPr>
    </w:sdtEndPr>
    <w:sdtContent>
      <w:p w:rsidR="000B0AFB" w:rsidRDefault="000B0AFB">
        <w:pPr>
          <w:pStyle w:val="Footer"/>
          <w:jc w:val="right"/>
        </w:pPr>
        <w:r>
          <w:fldChar w:fldCharType="begin"/>
        </w:r>
        <w:r>
          <w:instrText xml:space="preserve"> PAGE   \* MERGEFORMAT </w:instrText>
        </w:r>
        <w:r>
          <w:fldChar w:fldCharType="separate"/>
        </w:r>
        <w:r w:rsidR="005A0F76">
          <w:rPr>
            <w:noProof/>
          </w:rPr>
          <w:t>42</w:t>
        </w:r>
        <w:r>
          <w:rPr>
            <w:noProof/>
          </w:rPr>
          <w:fldChar w:fldCharType="end"/>
        </w:r>
      </w:p>
    </w:sdtContent>
  </w:sdt>
  <w:p w:rsidR="000B0AFB" w:rsidRDefault="000B0AF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5845" w:rsidRDefault="00B15845" w:rsidP="002C4432">
      <w:r>
        <w:separator/>
      </w:r>
    </w:p>
  </w:footnote>
  <w:footnote w:type="continuationSeparator" w:id="0">
    <w:p w:rsidR="00B15845" w:rsidRDefault="00B15845" w:rsidP="002C443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01D82"/>
    <w:multiLevelType w:val="hybridMultilevel"/>
    <w:tmpl w:val="A19A41C0"/>
    <w:lvl w:ilvl="0" w:tplc="C14C3AB4">
      <w:start w:val="1"/>
      <w:numFmt w:val="bullet"/>
      <w:lvlText w:val="-"/>
      <w:lvlJc w:val="left"/>
    </w:lvl>
    <w:lvl w:ilvl="1" w:tplc="57CEE356">
      <w:numFmt w:val="decimal"/>
      <w:lvlText w:val=""/>
      <w:lvlJc w:val="left"/>
    </w:lvl>
    <w:lvl w:ilvl="2" w:tplc="D4882232">
      <w:numFmt w:val="decimal"/>
      <w:lvlText w:val=""/>
      <w:lvlJc w:val="left"/>
    </w:lvl>
    <w:lvl w:ilvl="3" w:tplc="459CDE20">
      <w:numFmt w:val="decimal"/>
      <w:lvlText w:val=""/>
      <w:lvlJc w:val="left"/>
    </w:lvl>
    <w:lvl w:ilvl="4" w:tplc="1FBCC522">
      <w:numFmt w:val="decimal"/>
      <w:lvlText w:val=""/>
      <w:lvlJc w:val="left"/>
    </w:lvl>
    <w:lvl w:ilvl="5" w:tplc="66761FAE">
      <w:numFmt w:val="decimal"/>
      <w:lvlText w:val=""/>
      <w:lvlJc w:val="left"/>
    </w:lvl>
    <w:lvl w:ilvl="6" w:tplc="A3DCAED0">
      <w:numFmt w:val="decimal"/>
      <w:lvlText w:val=""/>
      <w:lvlJc w:val="left"/>
    </w:lvl>
    <w:lvl w:ilvl="7" w:tplc="F208A3E0">
      <w:numFmt w:val="decimal"/>
      <w:lvlText w:val=""/>
      <w:lvlJc w:val="left"/>
    </w:lvl>
    <w:lvl w:ilvl="8" w:tplc="6492A7AA">
      <w:numFmt w:val="decimal"/>
      <w:lvlText w:val=""/>
      <w:lvlJc w:val="left"/>
    </w:lvl>
  </w:abstractNum>
  <w:abstractNum w:abstractNumId="1">
    <w:nsid w:val="05072367"/>
    <w:multiLevelType w:val="hybridMultilevel"/>
    <w:tmpl w:val="DD30016A"/>
    <w:lvl w:ilvl="0" w:tplc="9C3ACC00">
      <w:start w:val="15"/>
      <w:numFmt w:val="lowerLetter"/>
      <w:lvlText w:val="%1"/>
      <w:lvlJc w:val="left"/>
    </w:lvl>
    <w:lvl w:ilvl="1" w:tplc="D78CB6A6">
      <w:numFmt w:val="decimal"/>
      <w:lvlText w:val=""/>
      <w:lvlJc w:val="left"/>
    </w:lvl>
    <w:lvl w:ilvl="2" w:tplc="89B207D8">
      <w:numFmt w:val="decimal"/>
      <w:lvlText w:val=""/>
      <w:lvlJc w:val="left"/>
    </w:lvl>
    <w:lvl w:ilvl="3" w:tplc="6D1AD752">
      <w:numFmt w:val="decimal"/>
      <w:lvlText w:val=""/>
      <w:lvlJc w:val="left"/>
    </w:lvl>
    <w:lvl w:ilvl="4" w:tplc="EBACA97C">
      <w:numFmt w:val="decimal"/>
      <w:lvlText w:val=""/>
      <w:lvlJc w:val="left"/>
    </w:lvl>
    <w:lvl w:ilvl="5" w:tplc="6EFE6694">
      <w:numFmt w:val="decimal"/>
      <w:lvlText w:val=""/>
      <w:lvlJc w:val="left"/>
    </w:lvl>
    <w:lvl w:ilvl="6" w:tplc="98C42FF6">
      <w:numFmt w:val="decimal"/>
      <w:lvlText w:val=""/>
      <w:lvlJc w:val="left"/>
    </w:lvl>
    <w:lvl w:ilvl="7" w:tplc="7FAC61BC">
      <w:numFmt w:val="decimal"/>
      <w:lvlText w:val=""/>
      <w:lvlJc w:val="left"/>
    </w:lvl>
    <w:lvl w:ilvl="8" w:tplc="E90E8076">
      <w:numFmt w:val="decimal"/>
      <w:lvlText w:val=""/>
      <w:lvlJc w:val="left"/>
    </w:lvl>
  </w:abstractNum>
  <w:abstractNum w:abstractNumId="2">
    <w:nsid w:val="08138641"/>
    <w:multiLevelType w:val="hybridMultilevel"/>
    <w:tmpl w:val="078A81C8"/>
    <w:lvl w:ilvl="0" w:tplc="7A84AEAC">
      <w:start w:val="1"/>
      <w:numFmt w:val="lowerLetter"/>
      <w:lvlText w:val="%1."/>
      <w:lvlJc w:val="left"/>
    </w:lvl>
    <w:lvl w:ilvl="1" w:tplc="6FDCD3E2">
      <w:numFmt w:val="decimal"/>
      <w:lvlText w:val=""/>
      <w:lvlJc w:val="left"/>
    </w:lvl>
    <w:lvl w:ilvl="2" w:tplc="1C72A8EA">
      <w:numFmt w:val="decimal"/>
      <w:lvlText w:val=""/>
      <w:lvlJc w:val="left"/>
    </w:lvl>
    <w:lvl w:ilvl="3" w:tplc="B1E88484">
      <w:numFmt w:val="decimal"/>
      <w:lvlText w:val=""/>
      <w:lvlJc w:val="left"/>
    </w:lvl>
    <w:lvl w:ilvl="4" w:tplc="55D8C864">
      <w:numFmt w:val="decimal"/>
      <w:lvlText w:val=""/>
      <w:lvlJc w:val="left"/>
    </w:lvl>
    <w:lvl w:ilvl="5" w:tplc="42E229F4">
      <w:numFmt w:val="decimal"/>
      <w:lvlText w:val=""/>
      <w:lvlJc w:val="left"/>
    </w:lvl>
    <w:lvl w:ilvl="6" w:tplc="F32C8026">
      <w:numFmt w:val="decimal"/>
      <w:lvlText w:val=""/>
      <w:lvlJc w:val="left"/>
    </w:lvl>
    <w:lvl w:ilvl="7" w:tplc="9C0290B6">
      <w:numFmt w:val="decimal"/>
      <w:lvlText w:val=""/>
      <w:lvlJc w:val="left"/>
    </w:lvl>
    <w:lvl w:ilvl="8" w:tplc="059CB0C2">
      <w:numFmt w:val="decimal"/>
      <w:lvlText w:val=""/>
      <w:lvlJc w:val="left"/>
    </w:lvl>
  </w:abstractNum>
  <w:abstractNum w:abstractNumId="3">
    <w:nsid w:val="0836C40E"/>
    <w:multiLevelType w:val="hybridMultilevel"/>
    <w:tmpl w:val="F23A41FA"/>
    <w:lvl w:ilvl="0" w:tplc="A10829AA">
      <w:start w:val="1"/>
      <w:numFmt w:val="bullet"/>
      <w:lvlText w:val="-"/>
      <w:lvlJc w:val="left"/>
    </w:lvl>
    <w:lvl w:ilvl="1" w:tplc="A78291F0">
      <w:numFmt w:val="decimal"/>
      <w:lvlText w:val=""/>
      <w:lvlJc w:val="left"/>
    </w:lvl>
    <w:lvl w:ilvl="2" w:tplc="36CE0960">
      <w:numFmt w:val="decimal"/>
      <w:lvlText w:val=""/>
      <w:lvlJc w:val="left"/>
    </w:lvl>
    <w:lvl w:ilvl="3" w:tplc="25768D04">
      <w:numFmt w:val="decimal"/>
      <w:lvlText w:val=""/>
      <w:lvlJc w:val="left"/>
    </w:lvl>
    <w:lvl w:ilvl="4" w:tplc="436CF9BE">
      <w:numFmt w:val="decimal"/>
      <w:lvlText w:val=""/>
      <w:lvlJc w:val="left"/>
    </w:lvl>
    <w:lvl w:ilvl="5" w:tplc="B290AAEA">
      <w:numFmt w:val="decimal"/>
      <w:lvlText w:val=""/>
      <w:lvlJc w:val="left"/>
    </w:lvl>
    <w:lvl w:ilvl="6" w:tplc="45C05624">
      <w:numFmt w:val="decimal"/>
      <w:lvlText w:val=""/>
      <w:lvlJc w:val="left"/>
    </w:lvl>
    <w:lvl w:ilvl="7" w:tplc="0C14D6D8">
      <w:numFmt w:val="decimal"/>
      <w:lvlText w:val=""/>
      <w:lvlJc w:val="left"/>
    </w:lvl>
    <w:lvl w:ilvl="8" w:tplc="DDD6D9FE">
      <w:numFmt w:val="decimal"/>
      <w:lvlText w:val=""/>
      <w:lvlJc w:val="left"/>
    </w:lvl>
  </w:abstractNum>
  <w:abstractNum w:abstractNumId="4">
    <w:nsid w:val="0C1544D7"/>
    <w:multiLevelType w:val="multilevel"/>
    <w:tmpl w:val="487C0D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12E685FB"/>
    <w:multiLevelType w:val="hybridMultilevel"/>
    <w:tmpl w:val="2FA2BE3E"/>
    <w:lvl w:ilvl="0" w:tplc="D43215E8">
      <w:start w:val="15"/>
      <w:numFmt w:val="lowerLetter"/>
      <w:lvlText w:val="%1"/>
      <w:lvlJc w:val="left"/>
    </w:lvl>
    <w:lvl w:ilvl="1" w:tplc="A2F6503C">
      <w:numFmt w:val="decimal"/>
      <w:lvlText w:val=""/>
      <w:lvlJc w:val="left"/>
    </w:lvl>
    <w:lvl w:ilvl="2" w:tplc="8AE637D2">
      <w:numFmt w:val="decimal"/>
      <w:lvlText w:val=""/>
      <w:lvlJc w:val="left"/>
    </w:lvl>
    <w:lvl w:ilvl="3" w:tplc="F0489F4E">
      <w:numFmt w:val="decimal"/>
      <w:lvlText w:val=""/>
      <w:lvlJc w:val="left"/>
    </w:lvl>
    <w:lvl w:ilvl="4" w:tplc="DDDA77E0">
      <w:numFmt w:val="decimal"/>
      <w:lvlText w:val=""/>
      <w:lvlJc w:val="left"/>
    </w:lvl>
    <w:lvl w:ilvl="5" w:tplc="5BDA4440">
      <w:numFmt w:val="decimal"/>
      <w:lvlText w:val=""/>
      <w:lvlJc w:val="left"/>
    </w:lvl>
    <w:lvl w:ilvl="6" w:tplc="C19E867A">
      <w:numFmt w:val="decimal"/>
      <w:lvlText w:val=""/>
      <w:lvlJc w:val="left"/>
    </w:lvl>
    <w:lvl w:ilvl="7" w:tplc="6AACCAD2">
      <w:numFmt w:val="decimal"/>
      <w:lvlText w:val=""/>
      <w:lvlJc w:val="left"/>
    </w:lvl>
    <w:lvl w:ilvl="8" w:tplc="69EE4F4E">
      <w:numFmt w:val="decimal"/>
      <w:lvlText w:val=""/>
      <w:lvlJc w:val="left"/>
    </w:lvl>
  </w:abstractNum>
  <w:abstractNum w:abstractNumId="6">
    <w:nsid w:val="1BA026FA"/>
    <w:multiLevelType w:val="hybridMultilevel"/>
    <w:tmpl w:val="3B020E92"/>
    <w:lvl w:ilvl="0" w:tplc="5C7EE2AE">
      <w:start w:val="15"/>
      <w:numFmt w:val="lowerLetter"/>
      <w:lvlText w:val="%1"/>
      <w:lvlJc w:val="left"/>
    </w:lvl>
    <w:lvl w:ilvl="1" w:tplc="ADEA882A">
      <w:numFmt w:val="decimal"/>
      <w:lvlText w:val=""/>
      <w:lvlJc w:val="left"/>
    </w:lvl>
    <w:lvl w:ilvl="2" w:tplc="48B838C0">
      <w:numFmt w:val="decimal"/>
      <w:lvlText w:val=""/>
      <w:lvlJc w:val="left"/>
    </w:lvl>
    <w:lvl w:ilvl="3" w:tplc="AA0E4E9C">
      <w:numFmt w:val="decimal"/>
      <w:lvlText w:val=""/>
      <w:lvlJc w:val="left"/>
    </w:lvl>
    <w:lvl w:ilvl="4" w:tplc="377AABD4">
      <w:numFmt w:val="decimal"/>
      <w:lvlText w:val=""/>
      <w:lvlJc w:val="left"/>
    </w:lvl>
    <w:lvl w:ilvl="5" w:tplc="97AC1DE8">
      <w:numFmt w:val="decimal"/>
      <w:lvlText w:val=""/>
      <w:lvlJc w:val="left"/>
    </w:lvl>
    <w:lvl w:ilvl="6" w:tplc="A4C483AC">
      <w:numFmt w:val="decimal"/>
      <w:lvlText w:val=""/>
      <w:lvlJc w:val="left"/>
    </w:lvl>
    <w:lvl w:ilvl="7" w:tplc="E25EB32C">
      <w:numFmt w:val="decimal"/>
      <w:lvlText w:val=""/>
      <w:lvlJc w:val="left"/>
    </w:lvl>
    <w:lvl w:ilvl="8" w:tplc="3A66C5A2">
      <w:numFmt w:val="decimal"/>
      <w:lvlText w:val=""/>
      <w:lvlJc w:val="left"/>
    </w:lvl>
  </w:abstractNum>
  <w:abstractNum w:abstractNumId="7">
    <w:nsid w:val="1D4ED43B"/>
    <w:multiLevelType w:val="hybridMultilevel"/>
    <w:tmpl w:val="1908AFD6"/>
    <w:lvl w:ilvl="0" w:tplc="22BC1098">
      <w:start w:val="15"/>
      <w:numFmt w:val="lowerLetter"/>
      <w:lvlText w:val="%1"/>
      <w:lvlJc w:val="left"/>
    </w:lvl>
    <w:lvl w:ilvl="1" w:tplc="DF568834">
      <w:numFmt w:val="decimal"/>
      <w:lvlText w:val=""/>
      <w:lvlJc w:val="left"/>
    </w:lvl>
    <w:lvl w:ilvl="2" w:tplc="AF48DB68">
      <w:numFmt w:val="decimal"/>
      <w:lvlText w:val=""/>
      <w:lvlJc w:val="left"/>
    </w:lvl>
    <w:lvl w:ilvl="3" w:tplc="DE0E52CC">
      <w:numFmt w:val="decimal"/>
      <w:lvlText w:val=""/>
      <w:lvlJc w:val="left"/>
    </w:lvl>
    <w:lvl w:ilvl="4" w:tplc="F5A0912E">
      <w:numFmt w:val="decimal"/>
      <w:lvlText w:val=""/>
      <w:lvlJc w:val="left"/>
    </w:lvl>
    <w:lvl w:ilvl="5" w:tplc="344800E6">
      <w:numFmt w:val="decimal"/>
      <w:lvlText w:val=""/>
      <w:lvlJc w:val="left"/>
    </w:lvl>
    <w:lvl w:ilvl="6" w:tplc="C0CCEC94">
      <w:numFmt w:val="decimal"/>
      <w:lvlText w:val=""/>
      <w:lvlJc w:val="left"/>
    </w:lvl>
    <w:lvl w:ilvl="7" w:tplc="8C88AB3A">
      <w:numFmt w:val="decimal"/>
      <w:lvlText w:val=""/>
      <w:lvlJc w:val="left"/>
    </w:lvl>
    <w:lvl w:ilvl="8" w:tplc="48927E16">
      <w:numFmt w:val="decimal"/>
      <w:lvlText w:val=""/>
      <w:lvlJc w:val="left"/>
    </w:lvl>
  </w:abstractNum>
  <w:abstractNum w:abstractNumId="8">
    <w:nsid w:val="1E7FF521"/>
    <w:multiLevelType w:val="hybridMultilevel"/>
    <w:tmpl w:val="B034416E"/>
    <w:lvl w:ilvl="0" w:tplc="982AFC24">
      <w:start w:val="15"/>
      <w:numFmt w:val="lowerLetter"/>
      <w:lvlText w:val="%1"/>
      <w:lvlJc w:val="left"/>
    </w:lvl>
    <w:lvl w:ilvl="1" w:tplc="8E8AC564">
      <w:numFmt w:val="decimal"/>
      <w:lvlText w:val=""/>
      <w:lvlJc w:val="left"/>
    </w:lvl>
    <w:lvl w:ilvl="2" w:tplc="1A186DF4">
      <w:numFmt w:val="decimal"/>
      <w:lvlText w:val=""/>
      <w:lvlJc w:val="left"/>
    </w:lvl>
    <w:lvl w:ilvl="3" w:tplc="99C6C264">
      <w:numFmt w:val="decimal"/>
      <w:lvlText w:val=""/>
      <w:lvlJc w:val="left"/>
    </w:lvl>
    <w:lvl w:ilvl="4" w:tplc="27204B8E">
      <w:numFmt w:val="decimal"/>
      <w:lvlText w:val=""/>
      <w:lvlJc w:val="left"/>
    </w:lvl>
    <w:lvl w:ilvl="5" w:tplc="1F7C5056">
      <w:numFmt w:val="decimal"/>
      <w:lvlText w:val=""/>
      <w:lvlJc w:val="left"/>
    </w:lvl>
    <w:lvl w:ilvl="6" w:tplc="7AD2586E">
      <w:numFmt w:val="decimal"/>
      <w:lvlText w:val=""/>
      <w:lvlJc w:val="left"/>
    </w:lvl>
    <w:lvl w:ilvl="7" w:tplc="EB6E8FBA">
      <w:numFmt w:val="decimal"/>
      <w:lvlText w:val=""/>
      <w:lvlJc w:val="left"/>
    </w:lvl>
    <w:lvl w:ilvl="8" w:tplc="411C1ADE">
      <w:numFmt w:val="decimal"/>
      <w:lvlText w:val=""/>
      <w:lvlJc w:val="left"/>
    </w:lvl>
  </w:abstractNum>
  <w:abstractNum w:abstractNumId="9">
    <w:nsid w:val="22221A70"/>
    <w:multiLevelType w:val="hybridMultilevel"/>
    <w:tmpl w:val="A560CD1A"/>
    <w:lvl w:ilvl="0" w:tplc="E8C8F440">
      <w:start w:val="15"/>
      <w:numFmt w:val="lowerLetter"/>
      <w:lvlText w:val="%1"/>
      <w:lvlJc w:val="left"/>
    </w:lvl>
    <w:lvl w:ilvl="1" w:tplc="F650144C">
      <w:numFmt w:val="decimal"/>
      <w:lvlText w:val=""/>
      <w:lvlJc w:val="left"/>
    </w:lvl>
    <w:lvl w:ilvl="2" w:tplc="ECF8775E">
      <w:numFmt w:val="decimal"/>
      <w:lvlText w:val=""/>
      <w:lvlJc w:val="left"/>
    </w:lvl>
    <w:lvl w:ilvl="3" w:tplc="CF96564C">
      <w:numFmt w:val="decimal"/>
      <w:lvlText w:val=""/>
      <w:lvlJc w:val="left"/>
    </w:lvl>
    <w:lvl w:ilvl="4" w:tplc="27A41190">
      <w:numFmt w:val="decimal"/>
      <w:lvlText w:val=""/>
      <w:lvlJc w:val="left"/>
    </w:lvl>
    <w:lvl w:ilvl="5" w:tplc="4858E740">
      <w:numFmt w:val="decimal"/>
      <w:lvlText w:val=""/>
      <w:lvlJc w:val="left"/>
    </w:lvl>
    <w:lvl w:ilvl="6" w:tplc="2D0C9EAC">
      <w:numFmt w:val="decimal"/>
      <w:lvlText w:val=""/>
      <w:lvlJc w:val="left"/>
    </w:lvl>
    <w:lvl w:ilvl="7" w:tplc="BB80D040">
      <w:numFmt w:val="decimal"/>
      <w:lvlText w:val=""/>
      <w:lvlJc w:val="left"/>
    </w:lvl>
    <w:lvl w:ilvl="8" w:tplc="DA7A006C">
      <w:numFmt w:val="decimal"/>
      <w:lvlText w:val=""/>
      <w:lvlJc w:val="left"/>
    </w:lvl>
  </w:abstractNum>
  <w:abstractNum w:abstractNumId="10">
    <w:nsid w:val="23F9C13C"/>
    <w:multiLevelType w:val="hybridMultilevel"/>
    <w:tmpl w:val="EF2E5D2C"/>
    <w:lvl w:ilvl="0" w:tplc="DEB2087E">
      <w:start w:val="1"/>
      <w:numFmt w:val="bullet"/>
      <w:lvlText w:val=""/>
      <w:lvlJc w:val="left"/>
    </w:lvl>
    <w:lvl w:ilvl="1" w:tplc="3AAC6460">
      <w:numFmt w:val="decimal"/>
      <w:lvlText w:val=""/>
      <w:lvlJc w:val="left"/>
    </w:lvl>
    <w:lvl w:ilvl="2" w:tplc="2D9639EA">
      <w:numFmt w:val="decimal"/>
      <w:lvlText w:val=""/>
      <w:lvlJc w:val="left"/>
    </w:lvl>
    <w:lvl w:ilvl="3" w:tplc="12B61570">
      <w:numFmt w:val="decimal"/>
      <w:lvlText w:val=""/>
      <w:lvlJc w:val="left"/>
    </w:lvl>
    <w:lvl w:ilvl="4" w:tplc="C388F086">
      <w:numFmt w:val="decimal"/>
      <w:lvlText w:val=""/>
      <w:lvlJc w:val="left"/>
    </w:lvl>
    <w:lvl w:ilvl="5" w:tplc="EE921C86">
      <w:numFmt w:val="decimal"/>
      <w:lvlText w:val=""/>
      <w:lvlJc w:val="left"/>
    </w:lvl>
    <w:lvl w:ilvl="6" w:tplc="96500E20">
      <w:numFmt w:val="decimal"/>
      <w:lvlText w:val=""/>
      <w:lvlJc w:val="left"/>
    </w:lvl>
    <w:lvl w:ilvl="7" w:tplc="36C22D44">
      <w:numFmt w:val="decimal"/>
      <w:lvlText w:val=""/>
      <w:lvlJc w:val="left"/>
    </w:lvl>
    <w:lvl w:ilvl="8" w:tplc="15ACB0CE">
      <w:numFmt w:val="decimal"/>
      <w:lvlText w:val=""/>
      <w:lvlJc w:val="left"/>
    </w:lvl>
  </w:abstractNum>
  <w:abstractNum w:abstractNumId="11">
    <w:nsid w:val="2463B9EA"/>
    <w:multiLevelType w:val="hybridMultilevel"/>
    <w:tmpl w:val="A5147044"/>
    <w:lvl w:ilvl="0" w:tplc="45A43090">
      <w:start w:val="15"/>
      <w:numFmt w:val="lowerLetter"/>
      <w:lvlText w:val="%1"/>
      <w:lvlJc w:val="left"/>
    </w:lvl>
    <w:lvl w:ilvl="1" w:tplc="712E75A0">
      <w:numFmt w:val="decimal"/>
      <w:lvlText w:val=""/>
      <w:lvlJc w:val="left"/>
    </w:lvl>
    <w:lvl w:ilvl="2" w:tplc="EB8AC0DE">
      <w:numFmt w:val="decimal"/>
      <w:lvlText w:val=""/>
      <w:lvlJc w:val="left"/>
    </w:lvl>
    <w:lvl w:ilvl="3" w:tplc="7A9EA466">
      <w:numFmt w:val="decimal"/>
      <w:lvlText w:val=""/>
      <w:lvlJc w:val="left"/>
    </w:lvl>
    <w:lvl w:ilvl="4" w:tplc="8E62EBE0">
      <w:numFmt w:val="decimal"/>
      <w:lvlText w:val=""/>
      <w:lvlJc w:val="left"/>
    </w:lvl>
    <w:lvl w:ilvl="5" w:tplc="83B63D64">
      <w:numFmt w:val="decimal"/>
      <w:lvlText w:val=""/>
      <w:lvlJc w:val="left"/>
    </w:lvl>
    <w:lvl w:ilvl="6" w:tplc="8C3EB066">
      <w:numFmt w:val="decimal"/>
      <w:lvlText w:val=""/>
      <w:lvlJc w:val="left"/>
    </w:lvl>
    <w:lvl w:ilvl="7" w:tplc="AF2CD9E8">
      <w:numFmt w:val="decimal"/>
      <w:lvlText w:val=""/>
      <w:lvlJc w:val="left"/>
    </w:lvl>
    <w:lvl w:ilvl="8" w:tplc="195C3598">
      <w:numFmt w:val="decimal"/>
      <w:lvlText w:val=""/>
      <w:lvlJc w:val="left"/>
    </w:lvl>
  </w:abstractNum>
  <w:abstractNum w:abstractNumId="12">
    <w:nsid w:val="275AC794"/>
    <w:multiLevelType w:val="hybridMultilevel"/>
    <w:tmpl w:val="8A28852C"/>
    <w:lvl w:ilvl="0" w:tplc="58CE37EC">
      <w:start w:val="1"/>
      <w:numFmt w:val="bullet"/>
      <w:lvlText w:val="-"/>
      <w:lvlJc w:val="left"/>
    </w:lvl>
    <w:lvl w:ilvl="1" w:tplc="BE3449D0">
      <w:numFmt w:val="decimal"/>
      <w:lvlText w:val=""/>
      <w:lvlJc w:val="left"/>
    </w:lvl>
    <w:lvl w:ilvl="2" w:tplc="2220759A">
      <w:numFmt w:val="decimal"/>
      <w:lvlText w:val=""/>
      <w:lvlJc w:val="left"/>
    </w:lvl>
    <w:lvl w:ilvl="3" w:tplc="F97CA58A">
      <w:numFmt w:val="decimal"/>
      <w:lvlText w:val=""/>
      <w:lvlJc w:val="left"/>
    </w:lvl>
    <w:lvl w:ilvl="4" w:tplc="19948130">
      <w:numFmt w:val="decimal"/>
      <w:lvlText w:val=""/>
      <w:lvlJc w:val="left"/>
    </w:lvl>
    <w:lvl w:ilvl="5" w:tplc="8B024C0E">
      <w:numFmt w:val="decimal"/>
      <w:lvlText w:val=""/>
      <w:lvlJc w:val="left"/>
    </w:lvl>
    <w:lvl w:ilvl="6" w:tplc="221021CA">
      <w:numFmt w:val="decimal"/>
      <w:lvlText w:val=""/>
      <w:lvlJc w:val="left"/>
    </w:lvl>
    <w:lvl w:ilvl="7" w:tplc="8A7E6B34">
      <w:numFmt w:val="decimal"/>
      <w:lvlText w:val=""/>
      <w:lvlJc w:val="left"/>
    </w:lvl>
    <w:lvl w:ilvl="8" w:tplc="1FF8D250">
      <w:numFmt w:val="decimal"/>
      <w:lvlText w:val=""/>
      <w:lvlJc w:val="left"/>
    </w:lvl>
  </w:abstractNum>
  <w:abstractNum w:abstractNumId="13">
    <w:nsid w:val="2A487CB0"/>
    <w:multiLevelType w:val="hybridMultilevel"/>
    <w:tmpl w:val="FA88D720"/>
    <w:lvl w:ilvl="0" w:tplc="6DE8D454">
      <w:start w:val="1"/>
      <w:numFmt w:val="bullet"/>
      <w:lvlText w:val="-"/>
      <w:lvlJc w:val="left"/>
    </w:lvl>
    <w:lvl w:ilvl="1" w:tplc="3704F95E">
      <w:start w:val="15"/>
      <w:numFmt w:val="lowerLetter"/>
      <w:lvlText w:val="%2"/>
      <w:lvlJc w:val="left"/>
    </w:lvl>
    <w:lvl w:ilvl="2" w:tplc="12E2E05E">
      <w:numFmt w:val="decimal"/>
      <w:lvlText w:val=""/>
      <w:lvlJc w:val="left"/>
    </w:lvl>
    <w:lvl w:ilvl="3" w:tplc="FEAA59F0">
      <w:numFmt w:val="decimal"/>
      <w:lvlText w:val=""/>
      <w:lvlJc w:val="left"/>
    </w:lvl>
    <w:lvl w:ilvl="4" w:tplc="A5C4EB2E">
      <w:numFmt w:val="decimal"/>
      <w:lvlText w:val=""/>
      <w:lvlJc w:val="left"/>
    </w:lvl>
    <w:lvl w:ilvl="5" w:tplc="F476F674">
      <w:numFmt w:val="decimal"/>
      <w:lvlText w:val=""/>
      <w:lvlJc w:val="left"/>
    </w:lvl>
    <w:lvl w:ilvl="6" w:tplc="694ACC40">
      <w:numFmt w:val="decimal"/>
      <w:lvlText w:val=""/>
      <w:lvlJc w:val="left"/>
    </w:lvl>
    <w:lvl w:ilvl="7" w:tplc="4F0A895E">
      <w:numFmt w:val="decimal"/>
      <w:lvlText w:val=""/>
      <w:lvlJc w:val="left"/>
    </w:lvl>
    <w:lvl w:ilvl="8" w:tplc="6D34EB72">
      <w:numFmt w:val="decimal"/>
      <w:lvlText w:val=""/>
      <w:lvlJc w:val="left"/>
    </w:lvl>
  </w:abstractNum>
  <w:abstractNum w:abstractNumId="14">
    <w:nsid w:val="2CD89A32"/>
    <w:multiLevelType w:val="hybridMultilevel"/>
    <w:tmpl w:val="82B24802"/>
    <w:lvl w:ilvl="0" w:tplc="D3AA9E98">
      <w:start w:val="15"/>
      <w:numFmt w:val="lowerLetter"/>
      <w:lvlText w:val="%1"/>
      <w:lvlJc w:val="left"/>
    </w:lvl>
    <w:lvl w:ilvl="1" w:tplc="ADDA180E">
      <w:numFmt w:val="decimal"/>
      <w:lvlText w:val=""/>
      <w:lvlJc w:val="left"/>
    </w:lvl>
    <w:lvl w:ilvl="2" w:tplc="548ACE1A">
      <w:numFmt w:val="decimal"/>
      <w:lvlText w:val=""/>
      <w:lvlJc w:val="left"/>
    </w:lvl>
    <w:lvl w:ilvl="3" w:tplc="63FAD69A">
      <w:numFmt w:val="decimal"/>
      <w:lvlText w:val=""/>
      <w:lvlJc w:val="left"/>
    </w:lvl>
    <w:lvl w:ilvl="4" w:tplc="939C75F6">
      <w:numFmt w:val="decimal"/>
      <w:lvlText w:val=""/>
      <w:lvlJc w:val="left"/>
    </w:lvl>
    <w:lvl w:ilvl="5" w:tplc="B9383506">
      <w:numFmt w:val="decimal"/>
      <w:lvlText w:val=""/>
      <w:lvlJc w:val="left"/>
    </w:lvl>
    <w:lvl w:ilvl="6" w:tplc="B34283DA">
      <w:numFmt w:val="decimal"/>
      <w:lvlText w:val=""/>
      <w:lvlJc w:val="left"/>
    </w:lvl>
    <w:lvl w:ilvl="7" w:tplc="E690AE9A">
      <w:numFmt w:val="decimal"/>
      <w:lvlText w:val=""/>
      <w:lvlJc w:val="left"/>
    </w:lvl>
    <w:lvl w:ilvl="8" w:tplc="E7B0FBE0">
      <w:numFmt w:val="decimal"/>
      <w:lvlText w:val=""/>
      <w:lvlJc w:val="left"/>
    </w:lvl>
  </w:abstractNum>
  <w:abstractNum w:abstractNumId="15">
    <w:nsid w:val="2D517796"/>
    <w:multiLevelType w:val="hybridMultilevel"/>
    <w:tmpl w:val="22C2EFF0"/>
    <w:lvl w:ilvl="0" w:tplc="7BC000C2">
      <w:start w:val="15"/>
      <w:numFmt w:val="lowerLetter"/>
      <w:lvlText w:val="%1"/>
      <w:lvlJc w:val="left"/>
    </w:lvl>
    <w:lvl w:ilvl="1" w:tplc="4A9E271E">
      <w:numFmt w:val="decimal"/>
      <w:lvlText w:val=""/>
      <w:lvlJc w:val="left"/>
    </w:lvl>
    <w:lvl w:ilvl="2" w:tplc="F78E9E88">
      <w:numFmt w:val="decimal"/>
      <w:lvlText w:val=""/>
      <w:lvlJc w:val="left"/>
    </w:lvl>
    <w:lvl w:ilvl="3" w:tplc="76040034">
      <w:numFmt w:val="decimal"/>
      <w:lvlText w:val=""/>
      <w:lvlJc w:val="left"/>
    </w:lvl>
    <w:lvl w:ilvl="4" w:tplc="02FA97EC">
      <w:numFmt w:val="decimal"/>
      <w:lvlText w:val=""/>
      <w:lvlJc w:val="left"/>
    </w:lvl>
    <w:lvl w:ilvl="5" w:tplc="9D74052E">
      <w:numFmt w:val="decimal"/>
      <w:lvlText w:val=""/>
      <w:lvlJc w:val="left"/>
    </w:lvl>
    <w:lvl w:ilvl="6" w:tplc="F3FA5D2E">
      <w:numFmt w:val="decimal"/>
      <w:lvlText w:val=""/>
      <w:lvlJc w:val="left"/>
    </w:lvl>
    <w:lvl w:ilvl="7" w:tplc="104CB5D6">
      <w:numFmt w:val="decimal"/>
      <w:lvlText w:val=""/>
      <w:lvlJc w:val="left"/>
    </w:lvl>
    <w:lvl w:ilvl="8" w:tplc="6F1AC218">
      <w:numFmt w:val="decimal"/>
      <w:lvlText w:val=""/>
      <w:lvlJc w:val="left"/>
    </w:lvl>
  </w:abstractNum>
  <w:abstractNum w:abstractNumId="16">
    <w:nsid w:val="3006C83E"/>
    <w:multiLevelType w:val="hybridMultilevel"/>
    <w:tmpl w:val="7592DA5C"/>
    <w:lvl w:ilvl="0" w:tplc="B5D06D82">
      <w:start w:val="15"/>
      <w:numFmt w:val="lowerLetter"/>
      <w:lvlText w:val="%1"/>
      <w:lvlJc w:val="left"/>
    </w:lvl>
    <w:lvl w:ilvl="1" w:tplc="7C402296">
      <w:numFmt w:val="decimal"/>
      <w:lvlText w:val=""/>
      <w:lvlJc w:val="left"/>
    </w:lvl>
    <w:lvl w:ilvl="2" w:tplc="55CCDE36">
      <w:numFmt w:val="decimal"/>
      <w:lvlText w:val=""/>
      <w:lvlJc w:val="left"/>
    </w:lvl>
    <w:lvl w:ilvl="3" w:tplc="82C2E1EA">
      <w:numFmt w:val="decimal"/>
      <w:lvlText w:val=""/>
      <w:lvlJc w:val="left"/>
    </w:lvl>
    <w:lvl w:ilvl="4" w:tplc="91B0719C">
      <w:numFmt w:val="decimal"/>
      <w:lvlText w:val=""/>
      <w:lvlJc w:val="left"/>
    </w:lvl>
    <w:lvl w:ilvl="5" w:tplc="001CAB98">
      <w:numFmt w:val="decimal"/>
      <w:lvlText w:val=""/>
      <w:lvlJc w:val="left"/>
    </w:lvl>
    <w:lvl w:ilvl="6" w:tplc="7734A8AC">
      <w:numFmt w:val="decimal"/>
      <w:lvlText w:val=""/>
      <w:lvlJc w:val="left"/>
    </w:lvl>
    <w:lvl w:ilvl="7" w:tplc="586A694E">
      <w:numFmt w:val="decimal"/>
      <w:lvlText w:val=""/>
      <w:lvlJc w:val="left"/>
    </w:lvl>
    <w:lvl w:ilvl="8" w:tplc="5CF81D0C">
      <w:numFmt w:val="decimal"/>
      <w:lvlText w:val=""/>
      <w:lvlJc w:val="left"/>
    </w:lvl>
  </w:abstractNum>
  <w:abstractNum w:abstractNumId="17">
    <w:nsid w:val="32FFF902"/>
    <w:multiLevelType w:val="hybridMultilevel"/>
    <w:tmpl w:val="A6604C46"/>
    <w:lvl w:ilvl="0" w:tplc="6C36F04E">
      <w:start w:val="15"/>
      <w:numFmt w:val="lowerLetter"/>
      <w:lvlText w:val="%1"/>
      <w:lvlJc w:val="left"/>
    </w:lvl>
    <w:lvl w:ilvl="1" w:tplc="AA343F36">
      <w:numFmt w:val="decimal"/>
      <w:lvlText w:val=""/>
      <w:lvlJc w:val="left"/>
    </w:lvl>
    <w:lvl w:ilvl="2" w:tplc="716A656E">
      <w:numFmt w:val="decimal"/>
      <w:lvlText w:val=""/>
      <w:lvlJc w:val="left"/>
    </w:lvl>
    <w:lvl w:ilvl="3" w:tplc="A31C006C">
      <w:numFmt w:val="decimal"/>
      <w:lvlText w:val=""/>
      <w:lvlJc w:val="left"/>
    </w:lvl>
    <w:lvl w:ilvl="4" w:tplc="6C743060">
      <w:numFmt w:val="decimal"/>
      <w:lvlText w:val=""/>
      <w:lvlJc w:val="left"/>
    </w:lvl>
    <w:lvl w:ilvl="5" w:tplc="1EBA3682">
      <w:numFmt w:val="decimal"/>
      <w:lvlText w:val=""/>
      <w:lvlJc w:val="left"/>
    </w:lvl>
    <w:lvl w:ilvl="6" w:tplc="9B860756">
      <w:numFmt w:val="decimal"/>
      <w:lvlText w:val=""/>
      <w:lvlJc w:val="left"/>
    </w:lvl>
    <w:lvl w:ilvl="7" w:tplc="AF2839BA">
      <w:numFmt w:val="decimal"/>
      <w:lvlText w:val=""/>
      <w:lvlJc w:val="left"/>
    </w:lvl>
    <w:lvl w:ilvl="8" w:tplc="FC0C06A2">
      <w:numFmt w:val="decimal"/>
      <w:lvlText w:val=""/>
      <w:lvlJc w:val="left"/>
    </w:lvl>
  </w:abstractNum>
  <w:abstractNum w:abstractNumId="18">
    <w:nsid w:val="374A3FE6"/>
    <w:multiLevelType w:val="hybridMultilevel"/>
    <w:tmpl w:val="F1CCE84A"/>
    <w:lvl w:ilvl="0" w:tplc="FDE2603A">
      <w:start w:val="15"/>
      <w:numFmt w:val="lowerLetter"/>
      <w:lvlText w:val="%1"/>
      <w:lvlJc w:val="left"/>
    </w:lvl>
    <w:lvl w:ilvl="1" w:tplc="0FC6A0EC">
      <w:numFmt w:val="decimal"/>
      <w:lvlText w:val=""/>
      <w:lvlJc w:val="left"/>
    </w:lvl>
    <w:lvl w:ilvl="2" w:tplc="EBEC4BA4">
      <w:numFmt w:val="decimal"/>
      <w:lvlText w:val=""/>
      <w:lvlJc w:val="left"/>
    </w:lvl>
    <w:lvl w:ilvl="3" w:tplc="5128C594">
      <w:numFmt w:val="decimal"/>
      <w:lvlText w:val=""/>
      <w:lvlJc w:val="left"/>
    </w:lvl>
    <w:lvl w:ilvl="4" w:tplc="7AC8C766">
      <w:numFmt w:val="decimal"/>
      <w:lvlText w:val=""/>
      <w:lvlJc w:val="left"/>
    </w:lvl>
    <w:lvl w:ilvl="5" w:tplc="3C4EFCDE">
      <w:numFmt w:val="decimal"/>
      <w:lvlText w:val=""/>
      <w:lvlJc w:val="left"/>
    </w:lvl>
    <w:lvl w:ilvl="6" w:tplc="9A1C9CAC">
      <w:numFmt w:val="decimal"/>
      <w:lvlText w:val=""/>
      <w:lvlJc w:val="left"/>
    </w:lvl>
    <w:lvl w:ilvl="7" w:tplc="DA208188">
      <w:numFmt w:val="decimal"/>
      <w:lvlText w:val=""/>
      <w:lvlJc w:val="left"/>
    </w:lvl>
    <w:lvl w:ilvl="8" w:tplc="AA4EDF54">
      <w:numFmt w:val="decimal"/>
      <w:lvlText w:val=""/>
      <w:lvlJc w:val="left"/>
    </w:lvl>
  </w:abstractNum>
  <w:abstractNum w:abstractNumId="19">
    <w:nsid w:val="3804823E"/>
    <w:multiLevelType w:val="hybridMultilevel"/>
    <w:tmpl w:val="A04E38E4"/>
    <w:lvl w:ilvl="0" w:tplc="08FAB828">
      <w:start w:val="1"/>
      <w:numFmt w:val="bullet"/>
      <w:lvlText w:val="-"/>
      <w:lvlJc w:val="left"/>
    </w:lvl>
    <w:lvl w:ilvl="1" w:tplc="8168D89A">
      <w:numFmt w:val="decimal"/>
      <w:lvlText w:val=""/>
      <w:lvlJc w:val="left"/>
    </w:lvl>
    <w:lvl w:ilvl="2" w:tplc="1576D14C">
      <w:numFmt w:val="decimal"/>
      <w:lvlText w:val=""/>
      <w:lvlJc w:val="left"/>
    </w:lvl>
    <w:lvl w:ilvl="3" w:tplc="E408C0B2">
      <w:numFmt w:val="decimal"/>
      <w:lvlText w:val=""/>
      <w:lvlJc w:val="left"/>
    </w:lvl>
    <w:lvl w:ilvl="4" w:tplc="16B6AA60">
      <w:numFmt w:val="decimal"/>
      <w:lvlText w:val=""/>
      <w:lvlJc w:val="left"/>
    </w:lvl>
    <w:lvl w:ilvl="5" w:tplc="D09444F8">
      <w:numFmt w:val="decimal"/>
      <w:lvlText w:val=""/>
      <w:lvlJc w:val="left"/>
    </w:lvl>
    <w:lvl w:ilvl="6" w:tplc="4498F1E2">
      <w:numFmt w:val="decimal"/>
      <w:lvlText w:val=""/>
      <w:lvlJc w:val="left"/>
    </w:lvl>
    <w:lvl w:ilvl="7" w:tplc="1D70C686">
      <w:numFmt w:val="decimal"/>
      <w:lvlText w:val=""/>
      <w:lvlJc w:val="left"/>
    </w:lvl>
    <w:lvl w:ilvl="8" w:tplc="92DED8AA">
      <w:numFmt w:val="decimal"/>
      <w:lvlText w:val=""/>
      <w:lvlJc w:val="left"/>
    </w:lvl>
  </w:abstractNum>
  <w:abstractNum w:abstractNumId="20">
    <w:nsid w:val="38437FDB"/>
    <w:multiLevelType w:val="hybridMultilevel"/>
    <w:tmpl w:val="EEACF692"/>
    <w:lvl w:ilvl="0" w:tplc="D0D031CC">
      <w:start w:val="5"/>
      <w:numFmt w:val="lowerLetter"/>
      <w:lvlText w:val="%1."/>
      <w:lvlJc w:val="left"/>
    </w:lvl>
    <w:lvl w:ilvl="1" w:tplc="E8EE8B0E">
      <w:numFmt w:val="decimal"/>
      <w:lvlText w:val=""/>
      <w:lvlJc w:val="left"/>
    </w:lvl>
    <w:lvl w:ilvl="2" w:tplc="41C0B6CE">
      <w:numFmt w:val="decimal"/>
      <w:lvlText w:val=""/>
      <w:lvlJc w:val="left"/>
    </w:lvl>
    <w:lvl w:ilvl="3" w:tplc="A742F754">
      <w:numFmt w:val="decimal"/>
      <w:lvlText w:val=""/>
      <w:lvlJc w:val="left"/>
    </w:lvl>
    <w:lvl w:ilvl="4" w:tplc="F21A77E4">
      <w:numFmt w:val="decimal"/>
      <w:lvlText w:val=""/>
      <w:lvlJc w:val="left"/>
    </w:lvl>
    <w:lvl w:ilvl="5" w:tplc="D3864D76">
      <w:numFmt w:val="decimal"/>
      <w:lvlText w:val=""/>
      <w:lvlJc w:val="left"/>
    </w:lvl>
    <w:lvl w:ilvl="6" w:tplc="FA2E3D38">
      <w:numFmt w:val="decimal"/>
      <w:lvlText w:val=""/>
      <w:lvlJc w:val="left"/>
    </w:lvl>
    <w:lvl w:ilvl="7" w:tplc="0F02103C">
      <w:numFmt w:val="decimal"/>
      <w:lvlText w:val=""/>
      <w:lvlJc w:val="left"/>
    </w:lvl>
    <w:lvl w:ilvl="8" w:tplc="38FED27C">
      <w:numFmt w:val="decimal"/>
      <w:lvlText w:val=""/>
      <w:lvlJc w:val="left"/>
    </w:lvl>
  </w:abstractNum>
  <w:abstractNum w:abstractNumId="21">
    <w:nsid w:val="395B0FD7"/>
    <w:multiLevelType w:val="hybridMultilevel"/>
    <w:tmpl w:val="22C2EFF0"/>
    <w:lvl w:ilvl="0" w:tplc="7BC000C2">
      <w:start w:val="15"/>
      <w:numFmt w:val="lowerLetter"/>
      <w:lvlText w:val="%1"/>
      <w:lvlJc w:val="left"/>
    </w:lvl>
    <w:lvl w:ilvl="1" w:tplc="4A9E271E">
      <w:numFmt w:val="decimal"/>
      <w:lvlText w:val=""/>
      <w:lvlJc w:val="left"/>
    </w:lvl>
    <w:lvl w:ilvl="2" w:tplc="F78E9E88">
      <w:numFmt w:val="decimal"/>
      <w:lvlText w:val=""/>
      <w:lvlJc w:val="left"/>
    </w:lvl>
    <w:lvl w:ilvl="3" w:tplc="76040034">
      <w:numFmt w:val="decimal"/>
      <w:lvlText w:val=""/>
      <w:lvlJc w:val="left"/>
    </w:lvl>
    <w:lvl w:ilvl="4" w:tplc="02FA97EC">
      <w:numFmt w:val="decimal"/>
      <w:lvlText w:val=""/>
      <w:lvlJc w:val="left"/>
    </w:lvl>
    <w:lvl w:ilvl="5" w:tplc="9D74052E">
      <w:numFmt w:val="decimal"/>
      <w:lvlText w:val=""/>
      <w:lvlJc w:val="left"/>
    </w:lvl>
    <w:lvl w:ilvl="6" w:tplc="F3FA5D2E">
      <w:numFmt w:val="decimal"/>
      <w:lvlText w:val=""/>
      <w:lvlJc w:val="left"/>
    </w:lvl>
    <w:lvl w:ilvl="7" w:tplc="104CB5D6">
      <w:numFmt w:val="decimal"/>
      <w:lvlText w:val=""/>
      <w:lvlJc w:val="left"/>
    </w:lvl>
    <w:lvl w:ilvl="8" w:tplc="6F1AC218">
      <w:numFmt w:val="decimal"/>
      <w:lvlText w:val=""/>
      <w:lvlJc w:val="left"/>
    </w:lvl>
  </w:abstractNum>
  <w:abstractNum w:abstractNumId="22">
    <w:nsid w:val="3A95F874"/>
    <w:multiLevelType w:val="hybridMultilevel"/>
    <w:tmpl w:val="902211CE"/>
    <w:lvl w:ilvl="0" w:tplc="8B4420AE">
      <w:start w:val="1"/>
      <w:numFmt w:val="bullet"/>
      <w:lvlText w:val=""/>
      <w:lvlJc w:val="left"/>
    </w:lvl>
    <w:lvl w:ilvl="1" w:tplc="03E267C2">
      <w:numFmt w:val="decimal"/>
      <w:lvlText w:val=""/>
      <w:lvlJc w:val="left"/>
    </w:lvl>
    <w:lvl w:ilvl="2" w:tplc="0B143A7C">
      <w:numFmt w:val="decimal"/>
      <w:lvlText w:val=""/>
      <w:lvlJc w:val="left"/>
    </w:lvl>
    <w:lvl w:ilvl="3" w:tplc="36B671F6">
      <w:numFmt w:val="decimal"/>
      <w:lvlText w:val=""/>
      <w:lvlJc w:val="left"/>
    </w:lvl>
    <w:lvl w:ilvl="4" w:tplc="4346519A">
      <w:numFmt w:val="decimal"/>
      <w:lvlText w:val=""/>
      <w:lvlJc w:val="left"/>
    </w:lvl>
    <w:lvl w:ilvl="5" w:tplc="09E4E8A6">
      <w:numFmt w:val="decimal"/>
      <w:lvlText w:val=""/>
      <w:lvlJc w:val="left"/>
    </w:lvl>
    <w:lvl w:ilvl="6" w:tplc="E7265BF8">
      <w:numFmt w:val="decimal"/>
      <w:lvlText w:val=""/>
      <w:lvlJc w:val="left"/>
    </w:lvl>
    <w:lvl w:ilvl="7" w:tplc="D39230B2">
      <w:numFmt w:val="decimal"/>
      <w:lvlText w:val=""/>
      <w:lvlJc w:val="left"/>
    </w:lvl>
    <w:lvl w:ilvl="8" w:tplc="9B7EA6BC">
      <w:numFmt w:val="decimal"/>
      <w:lvlText w:val=""/>
      <w:lvlJc w:val="left"/>
    </w:lvl>
  </w:abstractNum>
  <w:abstractNum w:abstractNumId="23">
    <w:nsid w:val="3DC240FB"/>
    <w:multiLevelType w:val="hybridMultilevel"/>
    <w:tmpl w:val="0B0E8958"/>
    <w:lvl w:ilvl="0" w:tplc="5F8AC2FA">
      <w:start w:val="15"/>
      <w:numFmt w:val="lowerLetter"/>
      <w:lvlText w:val="%1"/>
      <w:lvlJc w:val="left"/>
    </w:lvl>
    <w:lvl w:ilvl="1" w:tplc="9184D93A">
      <w:numFmt w:val="decimal"/>
      <w:lvlText w:val=""/>
      <w:lvlJc w:val="left"/>
    </w:lvl>
    <w:lvl w:ilvl="2" w:tplc="2CDEBF44">
      <w:numFmt w:val="decimal"/>
      <w:lvlText w:val=""/>
      <w:lvlJc w:val="left"/>
    </w:lvl>
    <w:lvl w:ilvl="3" w:tplc="4670C2C0">
      <w:numFmt w:val="decimal"/>
      <w:lvlText w:val=""/>
      <w:lvlJc w:val="left"/>
    </w:lvl>
    <w:lvl w:ilvl="4" w:tplc="E8FA733C">
      <w:numFmt w:val="decimal"/>
      <w:lvlText w:val=""/>
      <w:lvlJc w:val="left"/>
    </w:lvl>
    <w:lvl w:ilvl="5" w:tplc="3E5CBB78">
      <w:numFmt w:val="decimal"/>
      <w:lvlText w:val=""/>
      <w:lvlJc w:val="left"/>
    </w:lvl>
    <w:lvl w:ilvl="6" w:tplc="8E606A44">
      <w:numFmt w:val="decimal"/>
      <w:lvlText w:val=""/>
      <w:lvlJc w:val="left"/>
    </w:lvl>
    <w:lvl w:ilvl="7" w:tplc="24B494F4">
      <w:numFmt w:val="decimal"/>
      <w:lvlText w:val=""/>
      <w:lvlJc w:val="left"/>
    </w:lvl>
    <w:lvl w:ilvl="8" w:tplc="DD267850">
      <w:numFmt w:val="decimal"/>
      <w:lvlText w:val=""/>
      <w:lvlJc w:val="left"/>
    </w:lvl>
  </w:abstractNum>
  <w:abstractNum w:abstractNumId="24">
    <w:nsid w:val="419AC241"/>
    <w:multiLevelType w:val="hybridMultilevel"/>
    <w:tmpl w:val="6AB8B3DC"/>
    <w:lvl w:ilvl="0" w:tplc="A8A20150">
      <w:start w:val="15"/>
      <w:numFmt w:val="lowerLetter"/>
      <w:lvlText w:val="%1"/>
      <w:lvlJc w:val="left"/>
    </w:lvl>
    <w:lvl w:ilvl="1" w:tplc="9C90AB60">
      <w:numFmt w:val="decimal"/>
      <w:lvlText w:val=""/>
      <w:lvlJc w:val="left"/>
    </w:lvl>
    <w:lvl w:ilvl="2" w:tplc="35EE5F16">
      <w:numFmt w:val="decimal"/>
      <w:lvlText w:val=""/>
      <w:lvlJc w:val="left"/>
    </w:lvl>
    <w:lvl w:ilvl="3" w:tplc="3D4616E8">
      <w:numFmt w:val="decimal"/>
      <w:lvlText w:val=""/>
      <w:lvlJc w:val="left"/>
    </w:lvl>
    <w:lvl w:ilvl="4" w:tplc="18666788">
      <w:numFmt w:val="decimal"/>
      <w:lvlText w:val=""/>
      <w:lvlJc w:val="left"/>
    </w:lvl>
    <w:lvl w:ilvl="5" w:tplc="473AF1C2">
      <w:numFmt w:val="decimal"/>
      <w:lvlText w:val=""/>
      <w:lvlJc w:val="left"/>
    </w:lvl>
    <w:lvl w:ilvl="6" w:tplc="4E9AE446">
      <w:numFmt w:val="decimal"/>
      <w:lvlText w:val=""/>
      <w:lvlJc w:val="left"/>
    </w:lvl>
    <w:lvl w:ilvl="7" w:tplc="08CA6A3C">
      <w:numFmt w:val="decimal"/>
      <w:lvlText w:val=""/>
      <w:lvlJc w:val="left"/>
    </w:lvl>
    <w:lvl w:ilvl="8" w:tplc="02281F88">
      <w:numFmt w:val="decimal"/>
      <w:lvlText w:val=""/>
      <w:lvlJc w:val="left"/>
    </w:lvl>
  </w:abstractNum>
  <w:abstractNum w:abstractNumId="25">
    <w:nsid w:val="440BADFC"/>
    <w:multiLevelType w:val="hybridMultilevel"/>
    <w:tmpl w:val="E460BE34"/>
    <w:lvl w:ilvl="0" w:tplc="6AA6C456">
      <w:start w:val="1"/>
      <w:numFmt w:val="lowerLetter"/>
      <w:lvlText w:val="%1."/>
      <w:lvlJc w:val="left"/>
    </w:lvl>
    <w:lvl w:ilvl="1" w:tplc="B33EE1AC">
      <w:numFmt w:val="decimal"/>
      <w:lvlText w:val=""/>
      <w:lvlJc w:val="left"/>
    </w:lvl>
    <w:lvl w:ilvl="2" w:tplc="3A7C17EE">
      <w:numFmt w:val="decimal"/>
      <w:lvlText w:val=""/>
      <w:lvlJc w:val="left"/>
    </w:lvl>
    <w:lvl w:ilvl="3" w:tplc="42C853D8">
      <w:numFmt w:val="decimal"/>
      <w:lvlText w:val=""/>
      <w:lvlJc w:val="left"/>
    </w:lvl>
    <w:lvl w:ilvl="4" w:tplc="045EDBF2">
      <w:numFmt w:val="decimal"/>
      <w:lvlText w:val=""/>
      <w:lvlJc w:val="left"/>
    </w:lvl>
    <w:lvl w:ilvl="5" w:tplc="58D44C6A">
      <w:numFmt w:val="decimal"/>
      <w:lvlText w:val=""/>
      <w:lvlJc w:val="left"/>
    </w:lvl>
    <w:lvl w:ilvl="6" w:tplc="DEE0F672">
      <w:numFmt w:val="decimal"/>
      <w:lvlText w:val=""/>
      <w:lvlJc w:val="left"/>
    </w:lvl>
    <w:lvl w:ilvl="7" w:tplc="31748454">
      <w:numFmt w:val="decimal"/>
      <w:lvlText w:val=""/>
      <w:lvlJc w:val="left"/>
    </w:lvl>
    <w:lvl w:ilvl="8" w:tplc="14A4596C">
      <w:numFmt w:val="decimal"/>
      <w:lvlText w:val=""/>
      <w:lvlJc w:val="left"/>
    </w:lvl>
  </w:abstractNum>
  <w:abstractNum w:abstractNumId="26">
    <w:nsid w:val="4516DDE9"/>
    <w:multiLevelType w:val="hybridMultilevel"/>
    <w:tmpl w:val="83CEF78C"/>
    <w:lvl w:ilvl="0" w:tplc="4E2C561C">
      <w:start w:val="15"/>
      <w:numFmt w:val="lowerLetter"/>
      <w:lvlText w:val="%1"/>
      <w:lvlJc w:val="left"/>
    </w:lvl>
    <w:lvl w:ilvl="1" w:tplc="CCAEC16E">
      <w:numFmt w:val="decimal"/>
      <w:lvlText w:val=""/>
      <w:lvlJc w:val="left"/>
    </w:lvl>
    <w:lvl w:ilvl="2" w:tplc="29040B20">
      <w:numFmt w:val="decimal"/>
      <w:lvlText w:val=""/>
      <w:lvlJc w:val="left"/>
    </w:lvl>
    <w:lvl w:ilvl="3" w:tplc="4818309C">
      <w:numFmt w:val="decimal"/>
      <w:lvlText w:val=""/>
      <w:lvlJc w:val="left"/>
    </w:lvl>
    <w:lvl w:ilvl="4" w:tplc="2AE04BB4">
      <w:numFmt w:val="decimal"/>
      <w:lvlText w:val=""/>
      <w:lvlJc w:val="left"/>
    </w:lvl>
    <w:lvl w:ilvl="5" w:tplc="C8865872">
      <w:numFmt w:val="decimal"/>
      <w:lvlText w:val=""/>
      <w:lvlJc w:val="left"/>
    </w:lvl>
    <w:lvl w:ilvl="6" w:tplc="7012E416">
      <w:numFmt w:val="decimal"/>
      <w:lvlText w:val=""/>
      <w:lvlJc w:val="left"/>
    </w:lvl>
    <w:lvl w:ilvl="7" w:tplc="9E26C534">
      <w:numFmt w:val="decimal"/>
      <w:lvlText w:val=""/>
      <w:lvlJc w:val="left"/>
    </w:lvl>
    <w:lvl w:ilvl="8" w:tplc="EE0AA5FE">
      <w:numFmt w:val="decimal"/>
      <w:lvlText w:val=""/>
      <w:lvlJc w:val="left"/>
    </w:lvl>
  </w:abstractNum>
  <w:abstractNum w:abstractNumId="27">
    <w:nsid w:val="4B588F54"/>
    <w:multiLevelType w:val="hybridMultilevel"/>
    <w:tmpl w:val="BC2A3070"/>
    <w:lvl w:ilvl="0" w:tplc="8CAC2E5A">
      <w:start w:val="1"/>
      <w:numFmt w:val="bullet"/>
      <w:lvlText w:val="-"/>
      <w:lvlJc w:val="left"/>
    </w:lvl>
    <w:lvl w:ilvl="1" w:tplc="98D843E4">
      <w:numFmt w:val="decimal"/>
      <w:lvlText w:val=""/>
      <w:lvlJc w:val="left"/>
    </w:lvl>
    <w:lvl w:ilvl="2" w:tplc="EC480D7A">
      <w:numFmt w:val="decimal"/>
      <w:lvlText w:val=""/>
      <w:lvlJc w:val="left"/>
    </w:lvl>
    <w:lvl w:ilvl="3" w:tplc="4BD6E366">
      <w:numFmt w:val="decimal"/>
      <w:lvlText w:val=""/>
      <w:lvlJc w:val="left"/>
    </w:lvl>
    <w:lvl w:ilvl="4" w:tplc="699CF728">
      <w:numFmt w:val="decimal"/>
      <w:lvlText w:val=""/>
      <w:lvlJc w:val="left"/>
    </w:lvl>
    <w:lvl w:ilvl="5" w:tplc="50F2A76C">
      <w:numFmt w:val="decimal"/>
      <w:lvlText w:val=""/>
      <w:lvlJc w:val="left"/>
    </w:lvl>
    <w:lvl w:ilvl="6" w:tplc="4FE8D688">
      <w:numFmt w:val="decimal"/>
      <w:lvlText w:val=""/>
      <w:lvlJc w:val="left"/>
    </w:lvl>
    <w:lvl w:ilvl="7" w:tplc="99A6F916">
      <w:numFmt w:val="decimal"/>
      <w:lvlText w:val=""/>
      <w:lvlJc w:val="left"/>
    </w:lvl>
    <w:lvl w:ilvl="8" w:tplc="4C3033A6">
      <w:numFmt w:val="decimal"/>
      <w:lvlText w:val=""/>
      <w:lvlJc w:val="left"/>
    </w:lvl>
  </w:abstractNum>
  <w:abstractNum w:abstractNumId="28">
    <w:nsid w:val="51EAD36B"/>
    <w:multiLevelType w:val="hybridMultilevel"/>
    <w:tmpl w:val="B9B8470A"/>
    <w:lvl w:ilvl="0" w:tplc="DDDE5218">
      <w:start w:val="15"/>
      <w:numFmt w:val="lowerLetter"/>
      <w:lvlText w:val="%1"/>
      <w:lvlJc w:val="left"/>
    </w:lvl>
    <w:lvl w:ilvl="1" w:tplc="F488A816">
      <w:numFmt w:val="decimal"/>
      <w:lvlText w:val=""/>
      <w:lvlJc w:val="left"/>
    </w:lvl>
    <w:lvl w:ilvl="2" w:tplc="C0A879AC">
      <w:numFmt w:val="decimal"/>
      <w:lvlText w:val=""/>
      <w:lvlJc w:val="left"/>
    </w:lvl>
    <w:lvl w:ilvl="3" w:tplc="301863C2">
      <w:numFmt w:val="decimal"/>
      <w:lvlText w:val=""/>
      <w:lvlJc w:val="left"/>
    </w:lvl>
    <w:lvl w:ilvl="4" w:tplc="A6A2FDDC">
      <w:numFmt w:val="decimal"/>
      <w:lvlText w:val=""/>
      <w:lvlJc w:val="left"/>
    </w:lvl>
    <w:lvl w:ilvl="5" w:tplc="A5F8BF68">
      <w:numFmt w:val="decimal"/>
      <w:lvlText w:val=""/>
      <w:lvlJc w:val="left"/>
    </w:lvl>
    <w:lvl w:ilvl="6" w:tplc="9642DEC2">
      <w:numFmt w:val="decimal"/>
      <w:lvlText w:val=""/>
      <w:lvlJc w:val="left"/>
    </w:lvl>
    <w:lvl w:ilvl="7" w:tplc="63C86A8A">
      <w:numFmt w:val="decimal"/>
      <w:lvlText w:val=""/>
      <w:lvlJc w:val="left"/>
    </w:lvl>
    <w:lvl w:ilvl="8" w:tplc="CAAE06A4">
      <w:numFmt w:val="decimal"/>
      <w:lvlText w:val=""/>
      <w:lvlJc w:val="left"/>
    </w:lvl>
  </w:abstractNum>
  <w:abstractNum w:abstractNumId="29">
    <w:nsid w:val="520EEDD1"/>
    <w:multiLevelType w:val="hybridMultilevel"/>
    <w:tmpl w:val="B7C20722"/>
    <w:lvl w:ilvl="0" w:tplc="270C6212">
      <w:start w:val="15"/>
      <w:numFmt w:val="lowerLetter"/>
      <w:lvlText w:val="%1"/>
      <w:lvlJc w:val="left"/>
    </w:lvl>
    <w:lvl w:ilvl="1" w:tplc="CCF69626">
      <w:numFmt w:val="decimal"/>
      <w:lvlText w:val=""/>
      <w:lvlJc w:val="left"/>
    </w:lvl>
    <w:lvl w:ilvl="2" w:tplc="A216CF5C">
      <w:numFmt w:val="decimal"/>
      <w:lvlText w:val=""/>
      <w:lvlJc w:val="left"/>
    </w:lvl>
    <w:lvl w:ilvl="3" w:tplc="967A3838">
      <w:numFmt w:val="decimal"/>
      <w:lvlText w:val=""/>
      <w:lvlJc w:val="left"/>
    </w:lvl>
    <w:lvl w:ilvl="4" w:tplc="0648732E">
      <w:numFmt w:val="decimal"/>
      <w:lvlText w:val=""/>
      <w:lvlJc w:val="left"/>
    </w:lvl>
    <w:lvl w:ilvl="5" w:tplc="25BAB508">
      <w:numFmt w:val="decimal"/>
      <w:lvlText w:val=""/>
      <w:lvlJc w:val="left"/>
    </w:lvl>
    <w:lvl w:ilvl="6" w:tplc="99D27682">
      <w:numFmt w:val="decimal"/>
      <w:lvlText w:val=""/>
      <w:lvlJc w:val="left"/>
    </w:lvl>
    <w:lvl w:ilvl="7" w:tplc="CA3C0714">
      <w:numFmt w:val="decimal"/>
      <w:lvlText w:val=""/>
      <w:lvlJc w:val="left"/>
    </w:lvl>
    <w:lvl w:ilvl="8" w:tplc="EB7C8BDC">
      <w:numFmt w:val="decimal"/>
      <w:lvlText w:val=""/>
      <w:lvlJc w:val="left"/>
    </w:lvl>
  </w:abstractNum>
  <w:abstractNum w:abstractNumId="30">
    <w:nsid w:val="542289EC"/>
    <w:multiLevelType w:val="hybridMultilevel"/>
    <w:tmpl w:val="F2F4FE28"/>
    <w:lvl w:ilvl="0" w:tplc="086096FE">
      <w:start w:val="1"/>
      <w:numFmt w:val="decimal"/>
      <w:lvlText w:val="%1"/>
      <w:lvlJc w:val="left"/>
    </w:lvl>
    <w:lvl w:ilvl="1" w:tplc="F5125602">
      <w:numFmt w:val="decimal"/>
      <w:lvlText w:val=""/>
      <w:lvlJc w:val="left"/>
    </w:lvl>
    <w:lvl w:ilvl="2" w:tplc="E124ACF6">
      <w:numFmt w:val="decimal"/>
      <w:lvlText w:val=""/>
      <w:lvlJc w:val="left"/>
    </w:lvl>
    <w:lvl w:ilvl="3" w:tplc="DB56F766">
      <w:numFmt w:val="decimal"/>
      <w:lvlText w:val=""/>
      <w:lvlJc w:val="left"/>
    </w:lvl>
    <w:lvl w:ilvl="4" w:tplc="95BE3646">
      <w:numFmt w:val="decimal"/>
      <w:lvlText w:val=""/>
      <w:lvlJc w:val="left"/>
    </w:lvl>
    <w:lvl w:ilvl="5" w:tplc="75C0C29A">
      <w:numFmt w:val="decimal"/>
      <w:lvlText w:val=""/>
      <w:lvlJc w:val="left"/>
    </w:lvl>
    <w:lvl w:ilvl="6" w:tplc="33A0EA5C">
      <w:numFmt w:val="decimal"/>
      <w:lvlText w:val=""/>
      <w:lvlJc w:val="left"/>
    </w:lvl>
    <w:lvl w:ilvl="7" w:tplc="81D2DECE">
      <w:numFmt w:val="decimal"/>
      <w:lvlText w:val=""/>
      <w:lvlJc w:val="left"/>
    </w:lvl>
    <w:lvl w:ilvl="8" w:tplc="0CC8C9A4">
      <w:numFmt w:val="decimal"/>
      <w:lvlText w:val=""/>
      <w:lvlJc w:val="left"/>
    </w:lvl>
  </w:abstractNum>
  <w:abstractNum w:abstractNumId="31">
    <w:nsid w:val="5577F8E1"/>
    <w:multiLevelType w:val="hybridMultilevel"/>
    <w:tmpl w:val="1006F81C"/>
    <w:lvl w:ilvl="0" w:tplc="0298D128">
      <w:start w:val="6"/>
      <w:numFmt w:val="lowerLetter"/>
      <w:lvlText w:val="%1."/>
      <w:lvlJc w:val="left"/>
    </w:lvl>
    <w:lvl w:ilvl="1" w:tplc="660413DE">
      <w:numFmt w:val="decimal"/>
      <w:lvlText w:val=""/>
      <w:lvlJc w:val="left"/>
    </w:lvl>
    <w:lvl w:ilvl="2" w:tplc="A89E3A12">
      <w:numFmt w:val="decimal"/>
      <w:lvlText w:val=""/>
      <w:lvlJc w:val="left"/>
    </w:lvl>
    <w:lvl w:ilvl="3" w:tplc="280A948C">
      <w:numFmt w:val="decimal"/>
      <w:lvlText w:val=""/>
      <w:lvlJc w:val="left"/>
    </w:lvl>
    <w:lvl w:ilvl="4" w:tplc="3A180140">
      <w:numFmt w:val="decimal"/>
      <w:lvlText w:val=""/>
      <w:lvlJc w:val="left"/>
    </w:lvl>
    <w:lvl w:ilvl="5" w:tplc="416C447C">
      <w:numFmt w:val="decimal"/>
      <w:lvlText w:val=""/>
      <w:lvlJc w:val="left"/>
    </w:lvl>
    <w:lvl w:ilvl="6" w:tplc="B97EBD7C">
      <w:numFmt w:val="decimal"/>
      <w:lvlText w:val=""/>
      <w:lvlJc w:val="left"/>
    </w:lvl>
    <w:lvl w:ilvl="7" w:tplc="B9E2BB1E">
      <w:numFmt w:val="decimal"/>
      <w:lvlText w:val=""/>
      <w:lvlJc w:val="left"/>
    </w:lvl>
    <w:lvl w:ilvl="8" w:tplc="FF5E547E">
      <w:numFmt w:val="decimal"/>
      <w:lvlText w:val=""/>
      <w:lvlJc w:val="left"/>
    </w:lvl>
  </w:abstractNum>
  <w:abstractNum w:abstractNumId="32">
    <w:nsid w:val="579478FE"/>
    <w:multiLevelType w:val="hybridMultilevel"/>
    <w:tmpl w:val="0728ECEA"/>
    <w:lvl w:ilvl="0" w:tplc="678E2106">
      <w:start w:val="15"/>
      <w:numFmt w:val="lowerLetter"/>
      <w:lvlText w:val="%1"/>
      <w:lvlJc w:val="left"/>
    </w:lvl>
    <w:lvl w:ilvl="1" w:tplc="6D92DB70">
      <w:numFmt w:val="decimal"/>
      <w:lvlText w:val=""/>
      <w:lvlJc w:val="left"/>
    </w:lvl>
    <w:lvl w:ilvl="2" w:tplc="00E47884">
      <w:numFmt w:val="decimal"/>
      <w:lvlText w:val=""/>
      <w:lvlJc w:val="left"/>
    </w:lvl>
    <w:lvl w:ilvl="3" w:tplc="FF02BD1A">
      <w:numFmt w:val="decimal"/>
      <w:lvlText w:val=""/>
      <w:lvlJc w:val="left"/>
    </w:lvl>
    <w:lvl w:ilvl="4" w:tplc="2CC4D9EC">
      <w:numFmt w:val="decimal"/>
      <w:lvlText w:val=""/>
      <w:lvlJc w:val="left"/>
    </w:lvl>
    <w:lvl w:ilvl="5" w:tplc="C506FCDE">
      <w:numFmt w:val="decimal"/>
      <w:lvlText w:val=""/>
      <w:lvlJc w:val="left"/>
    </w:lvl>
    <w:lvl w:ilvl="6" w:tplc="92FC4FE4">
      <w:numFmt w:val="decimal"/>
      <w:lvlText w:val=""/>
      <w:lvlJc w:val="left"/>
    </w:lvl>
    <w:lvl w:ilvl="7" w:tplc="6CAC68C8">
      <w:numFmt w:val="decimal"/>
      <w:lvlText w:val=""/>
      <w:lvlJc w:val="left"/>
    </w:lvl>
    <w:lvl w:ilvl="8" w:tplc="22B4BFE4">
      <w:numFmt w:val="decimal"/>
      <w:lvlText w:val=""/>
      <w:lvlJc w:val="left"/>
    </w:lvl>
  </w:abstractNum>
  <w:abstractNum w:abstractNumId="33">
    <w:nsid w:val="57E4CCAF"/>
    <w:multiLevelType w:val="hybridMultilevel"/>
    <w:tmpl w:val="803ACC12"/>
    <w:lvl w:ilvl="0" w:tplc="5890E86A">
      <w:start w:val="4"/>
      <w:numFmt w:val="lowerLetter"/>
      <w:lvlText w:val="%1."/>
      <w:lvlJc w:val="left"/>
    </w:lvl>
    <w:lvl w:ilvl="1" w:tplc="E6304B34">
      <w:numFmt w:val="decimal"/>
      <w:lvlText w:val=""/>
      <w:lvlJc w:val="left"/>
    </w:lvl>
    <w:lvl w:ilvl="2" w:tplc="8C2852B2">
      <w:numFmt w:val="decimal"/>
      <w:lvlText w:val=""/>
      <w:lvlJc w:val="left"/>
    </w:lvl>
    <w:lvl w:ilvl="3" w:tplc="CB52B492">
      <w:numFmt w:val="decimal"/>
      <w:lvlText w:val=""/>
      <w:lvlJc w:val="left"/>
    </w:lvl>
    <w:lvl w:ilvl="4" w:tplc="E28A4A84">
      <w:numFmt w:val="decimal"/>
      <w:lvlText w:val=""/>
      <w:lvlJc w:val="left"/>
    </w:lvl>
    <w:lvl w:ilvl="5" w:tplc="212CFD5A">
      <w:numFmt w:val="decimal"/>
      <w:lvlText w:val=""/>
      <w:lvlJc w:val="left"/>
    </w:lvl>
    <w:lvl w:ilvl="6" w:tplc="0060DFA8">
      <w:numFmt w:val="decimal"/>
      <w:lvlText w:val=""/>
      <w:lvlJc w:val="left"/>
    </w:lvl>
    <w:lvl w:ilvl="7" w:tplc="CA943AC0">
      <w:numFmt w:val="decimal"/>
      <w:lvlText w:val=""/>
      <w:lvlJc w:val="left"/>
    </w:lvl>
    <w:lvl w:ilvl="8" w:tplc="4AAE5B88">
      <w:numFmt w:val="decimal"/>
      <w:lvlText w:val=""/>
      <w:lvlJc w:val="left"/>
    </w:lvl>
  </w:abstractNum>
  <w:abstractNum w:abstractNumId="34">
    <w:nsid w:val="580BD78F"/>
    <w:multiLevelType w:val="hybridMultilevel"/>
    <w:tmpl w:val="A364D552"/>
    <w:lvl w:ilvl="0" w:tplc="51D23E12">
      <w:start w:val="15"/>
      <w:numFmt w:val="lowerLetter"/>
      <w:lvlText w:val="%1"/>
      <w:lvlJc w:val="left"/>
    </w:lvl>
    <w:lvl w:ilvl="1" w:tplc="C0C017B8">
      <w:numFmt w:val="decimal"/>
      <w:lvlText w:val=""/>
      <w:lvlJc w:val="left"/>
    </w:lvl>
    <w:lvl w:ilvl="2" w:tplc="50DC6444">
      <w:numFmt w:val="decimal"/>
      <w:lvlText w:val=""/>
      <w:lvlJc w:val="left"/>
    </w:lvl>
    <w:lvl w:ilvl="3" w:tplc="07F0F240">
      <w:numFmt w:val="decimal"/>
      <w:lvlText w:val=""/>
      <w:lvlJc w:val="left"/>
    </w:lvl>
    <w:lvl w:ilvl="4" w:tplc="1BA277E2">
      <w:numFmt w:val="decimal"/>
      <w:lvlText w:val=""/>
      <w:lvlJc w:val="left"/>
    </w:lvl>
    <w:lvl w:ilvl="5" w:tplc="AF04BD84">
      <w:numFmt w:val="decimal"/>
      <w:lvlText w:val=""/>
      <w:lvlJc w:val="left"/>
    </w:lvl>
    <w:lvl w:ilvl="6" w:tplc="20A6F8B0">
      <w:numFmt w:val="decimal"/>
      <w:lvlText w:val=""/>
      <w:lvlJc w:val="left"/>
    </w:lvl>
    <w:lvl w:ilvl="7" w:tplc="02DC2A08">
      <w:numFmt w:val="decimal"/>
      <w:lvlText w:val=""/>
      <w:lvlJc w:val="left"/>
    </w:lvl>
    <w:lvl w:ilvl="8" w:tplc="011CFE26">
      <w:numFmt w:val="decimal"/>
      <w:lvlText w:val=""/>
      <w:lvlJc w:val="left"/>
    </w:lvl>
  </w:abstractNum>
  <w:abstractNum w:abstractNumId="35">
    <w:nsid w:val="59F25724"/>
    <w:multiLevelType w:val="multilevel"/>
    <w:tmpl w:val="A686EF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nsid w:val="5C482A97"/>
    <w:multiLevelType w:val="hybridMultilevel"/>
    <w:tmpl w:val="CC823D3E"/>
    <w:lvl w:ilvl="0" w:tplc="DCE60902">
      <w:start w:val="15"/>
      <w:numFmt w:val="lowerLetter"/>
      <w:lvlText w:val="%1"/>
      <w:lvlJc w:val="left"/>
    </w:lvl>
    <w:lvl w:ilvl="1" w:tplc="E690A032">
      <w:numFmt w:val="decimal"/>
      <w:lvlText w:val=""/>
      <w:lvlJc w:val="left"/>
    </w:lvl>
    <w:lvl w:ilvl="2" w:tplc="42286DA4">
      <w:numFmt w:val="decimal"/>
      <w:lvlText w:val=""/>
      <w:lvlJc w:val="left"/>
    </w:lvl>
    <w:lvl w:ilvl="3" w:tplc="C9E053D0">
      <w:numFmt w:val="decimal"/>
      <w:lvlText w:val=""/>
      <w:lvlJc w:val="left"/>
    </w:lvl>
    <w:lvl w:ilvl="4" w:tplc="BA3C3594">
      <w:numFmt w:val="decimal"/>
      <w:lvlText w:val=""/>
      <w:lvlJc w:val="left"/>
    </w:lvl>
    <w:lvl w:ilvl="5" w:tplc="FDDEE0FE">
      <w:numFmt w:val="decimal"/>
      <w:lvlText w:val=""/>
      <w:lvlJc w:val="left"/>
    </w:lvl>
    <w:lvl w:ilvl="6" w:tplc="19F89838">
      <w:numFmt w:val="decimal"/>
      <w:lvlText w:val=""/>
      <w:lvlJc w:val="left"/>
    </w:lvl>
    <w:lvl w:ilvl="7" w:tplc="1F0C7F32">
      <w:numFmt w:val="decimal"/>
      <w:lvlText w:val=""/>
      <w:lvlJc w:val="left"/>
    </w:lvl>
    <w:lvl w:ilvl="8" w:tplc="28328422">
      <w:numFmt w:val="decimal"/>
      <w:lvlText w:val=""/>
      <w:lvlJc w:val="left"/>
    </w:lvl>
  </w:abstractNum>
  <w:abstractNum w:abstractNumId="37">
    <w:nsid w:val="5E884ADC"/>
    <w:multiLevelType w:val="hybridMultilevel"/>
    <w:tmpl w:val="8E782194"/>
    <w:lvl w:ilvl="0" w:tplc="98DCB4D0">
      <w:start w:val="15"/>
      <w:numFmt w:val="lowerLetter"/>
      <w:lvlText w:val="%1"/>
      <w:lvlJc w:val="left"/>
    </w:lvl>
    <w:lvl w:ilvl="1" w:tplc="39468354">
      <w:numFmt w:val="decimal"/>
      <w:lvlText w:val=""/>
      <w:lvlJc w:val="left"/>
    </w:lvl>
    <w:lvl w:ilvl="2" w:tplc="CBAAB0B4">
      <w:numFmt w:val="decimal"/>
      <w:lvlText w:val=""/>
      <w:lvlJc w:val="left"/>
    </w:lvl>
    <w:lvl w:ilvl="3" w:tplc="5544A4FA">
      <w:numFmt w:val="decimal"/>
      <w:lvlText w:val=""/>
      <w:lvlJc w:val="left"/>
    </w:lvl>
    <w:lvl w:ilvl="4" w:tplc="BCE63B26">
      <w:numFmt w:val="decimal"/>
      <w:lvlText w:val=""/>
      <w:lvlJc w:val="left"/>
    </w:lvl>
    <w:lvl w:ilvl="5" w:tplc="B290E9F4">
      <w:numFmt w:val="decimal"/>
      <w:lvlText w:val=""/>
      <w:lvlJc w:val="left"/>
    </w:lvl>
    <w:lvl w:ilvl="6" w:tplc="C9126D46">
      <w:numFmt w:val="decimal"/>
      <w:lvlText w:val=""/>
      <w:lvlJc w:val="left"/>
    </w:lvl>
    <w:lvl w:ilvl="7" w:tplc="B622C4CE">
      <w:numFmt w:val="decimal"/>
      <w:lvlText w:val=""/>
      <w:lvlJc w:val="left"/>
    </w:lvl>
    <w:lvl w:ilvl="8" w:tplc="B9D48012">
      <w:numFmt w:val="decimal"/>
      <w:lvlText w:val=""/>
      <w:lvlJc w:val="left"/>
    </w:lvl>
  </w:abstractNum>
  <w:abstractNum w:abstractNumId="38">
    <w:nsid w:val="614FD4A1"/>
    <w:multiLevelType w:val="hybridMultilevel"/>
    <w:tmpl w:val="AC98B612"/>
    <w:lvl w:ilvl="0" w:tplc="60C86E4E">
      <w:start w:val="15"/>
      <w:numFmt w:val="lowerLetter"/>
      <w:lvlText w:val="%1"/>
      <w:lvlJc w:val="left"/>
    </w:lvl>
    <w:lvl w:ilvl="1" w:tplc="06FAFFFC">
      <w:numFmt w:val="decimal"/>
      <w:lvlText w:val=""/>
      <w:lvlJc w:val="left"/>
    </w:lvl>
    <w:lvl w:ilvl="2" w:tplc="F1C474DE">
      <w:numFmt w:val="decimal"/>
      <w:lvlText w:val=""/>
      <w:lvlJc w:val="left"/>
    </w:lvl>
    <w:lvl w:ilvl="3" w:tplc="F7E6CB8C">
      <w:numFmt w:val="decimal"/>
      <w:lvlText w:val=""/>
      <w:lvlJc w:val="left"/>
    </w:lvl>
    <w:lvl w:ilvl="4" w:tplc="674E7082">
      <w:numFmt w:val="decimal"/>
      <w:lvlText w:val=""/>
      <w:lvlJc w:val="left"/>
    </w:lvl>
    <w:lvl w:ilvl="5" w:tplc="9014CA9E">
      <w:numFmt w:val="decimal"/>
      <w:lvlText w:val=""/>
      <w:lvlJc w:val="left"/>
    </w:lvl>
    <w:lvl w:ilvl="6" w:tplc="B4A8282A">
      <w:numFmt w:val="decimal"/>
      <w:lvlText w:val=""/>
      <w:lvlJc w:val="left"/>
    </w:lvl>
    <w:lvl w:ilvl="7" w:tplc="2D50DE08">
      <w:numFmt w:val="decimal"/>
      <w:lvlText w:val=""/>
      <w:lvlJc w:val="left"/>
    </w:lvl>
    <w:lvl w:ilvl="8" w:tplc="5B02E428">
      <w:numFmt w:val="decimal"/>
      <w:lvlText w:val=""/>
      <w:lvlJc w:val="left"/>
    </w:lvl>
  </w:abstractNum>
  <w:abstractNum w:abstractNumId="39">
    <w:nsid w:val="649BB77C"/>
    <w:multiLevelType w:val="hybridMultilevel"/>
    <w:tmpl w:val="660E8B92"/>
    <w:lvl w:ilvl="0" w:tplc="E0ACD590">
      <w:start w:val="1"/>
      <w:numFmt w:val="bullet"/>
      <w:lvlText w:val="-"/>
      <w:lvlJc w:val="left"/>
    </w:lvl>
    <w:lvl w:ilvl="1" w:tplc="702816D8">
      <w:numFmt w:val="decimal"/>
      <w:lvlText w:val=""/>
      <w:lvlJc w:val="left"/>
    </w:lvl>
    <w:lvl w:ilvl="2" w:tplc="DB828D0E">
      <w:numFmt w:val="decimal"/>
      <w:lvlText w:val=""/>
      <w:lvlJc w:val="left"/>
    </w:lvl>
    <w:lvl w:ilvl="3" w:tplc="B7B65A7E">
      <w:numFmt w:val="decimal"/>
      <w:lvlText w:val=""/>
      <w:lvlJc w:val="left"/>
    </w:lvl>
    <w:lvl w:ilvl="4" w:tplc="E8908B3C">
      <w:numFmt w:val="decimal"/>
      <w:lvlText w:val=""/>
      <w:lvlJc w:val="left"/>
    </w:lvl>
    <w:lvl w:ilvl="5" w:tplc="0DD4E7EC">
      <w:numFmt w:val="decimal"/>
      <w:lvlText w:val=""/>
      <w:lvlJc w:val="left"/>
    </w:lvl>
    <w:lvl w:ilvl="6" w:tplc="D24A1FF6">
      <w:numFmt w:val="decimal"/>
      <w:lvlText w:val=""/>
      <w:lvlJc w:val="left"/>
    </w:lvl>
    <w:lvl w:ilvl="7" w:tplc="8C26260E">
      <w:numFmt w:val="decimal"/>
      <w:lvlText w:val=""/>
      <w:lvlJc w:val="left"/>
    </w:lvl>
    <w:lvl w:ilvl="8" w:tplc="40F2EA48">
      <w:numFmt w:val="decimal"/>
      <w:lvlText w:val=""/>
      <w:lvlJc w:val="left"/>
    </w:lvl>
  </w:abstractNum>
  <w:abstractNum w:abstractNumId="40">
    <w:nsid w:val="684A481A"/>
    <w:multiLevelType w:val="hybridMultilevel"/>
    <w:tmpl w:val="E408A234"/>
    <w:lvl w:ilvl="0" w:tplc="24FE8818">
      <w:start w:val="15"/>
      <w:numFmt w:val="lowerLetter"/>
      <w:lvlText w:val="%1"/>
      <w:lvlJc w:val="left"/>
    </w:lvl>
    <w:lvl w:ilvl="1" w:tplc="80361F36">
      <w:numFmt w:val="decimal"/>
      <w:lvlText w:val=""/>
      <w:lvlJc w:val="left"/>
    </w:lvl>
    <w:lvl w:ilvl="2" w:tplc="B958F868">
      <w:numFmt w:val="decimal"/>
      <w:lvlText w:val=""/>
      <w:lvlJc w:val="left"/>
    </w:lvl>
    <w:lvl w:ilvl="3" w:tplc="70D89904">
      <w:numFmt w:val="decimal"/>
      <w:lvlText w:val=""/>
      <w:lvlJc w:val="left"/>
    </w:lvl>
    <w:lvl w:ilvl="4" w:tplc="A43AACD0">
      <w:numFmt w:val="decimal"/>
      <w:lvlText w:val=""/>
      <w:lvlJc w:val="left"/>
    </w:lvl>
    <w:lvl w:ilvl="5" w:tplc="2B188C42">
      <w:numFmt w:val="decimal"/>
      <w:lvlText w:val=""/>
      <w:lvlJc w:val="left"/>
    </w:lvl>
    <w:lvl w:ilvl="6" w:tplc="2CD0B62C">
      <w:numFmt w:val="decimal"/>
      <w:lvlText w:val=""/>
      <w:lvlJc w:val="left"/>
    </w:lvl>
    <w:lvl w:ilvl="7" w:tplc="461E5F58">
      <w:numFmt w:val="decimal"/>
      <w:lvlText w:val=""/>
      <w:lvlJc w:val="left"/>
    </w:lvl>
    <w:lvl w:ilvl="8" w:tplc="1038AF0C">
      <w:numFmt w:val="decimal"/>
      <w:lvlText w:val=""/>
      <w:lvlJc w:val="left"/>
    </w:lvl>
  </w:abstractNum>
  <w:abstractNum w:abstractNumId="41">
    <w:nsid w:val="6A2342EC"/>
    <w:multiLevelType w:val="hybridMultilevel"/>
    <w:tmpl w:val="18608226"/>
    <w:lvl w:ilvl="0" w:tplc="65BEB076">
      <w:start w:val="15"/>
      <w:numFmt w:val="lowerLetter"/>
      <w:lvlText w:val="%1"/>
      <w:lvlJc w:val="left"/>
    </w:lvl>
    <w:lvl w:ilvl="1" w:tplc="4724A074">
      <w:numFmt w:val="decimal"/>
      <w:lvlText w:val=""/>
      <w:lvlJc w:val="left"/>
    </w:lvl>
    <w:lvl w:ilvl="2" w:tplc="F9EEE07E">
      <w:numFmt w:val="decimal"/>
      <w:lvlText w:val=""/>
      <w:lvlJc w:val="left"/>
    </w:lvl>
    <w:lvl w:ilvl="3" w:tplc="DD0CC542">
      <w:numFmt w:val="decimal"/>
      <w:lvlText w:val=""/>
      <w:lvlJc w:val="left"/>
    </w:lvl>
    <w:lvl w:ilvl="4" w:tplc="301859F8">
      <w:numFmt w:val="decimal"/>
      <w:lvlText w:val=""/>
      <w:lvlJc w:val="left"/>
    </w:lvl>
    <w:lvl w:ilvl="5" w:tplc="EB56F9B0">
      <w:numFmt w:val="decimal"/>
      <w:lvlText w:val=""/>
      <w:lvlJc w:val="left"/>
    </w:lvl>
    <w:lvl w:ilvl="6" w:tplc="958EDB8C">
      <w:numFmt w:val="decimal"/>
      <w:lvlText w:val=""/>
      <w:lvlJc w:val="left"/>
    </w:lvl>
    <w:lvl w:ilvl="7" w:tplc="274E2744">
      <w:numFmt w:val="decimal"/>
      <w:lvlText w:val=""/>
      <w:lvlJc w:val="left"/>
    </w:lvl>
    <w:lvl w:ilvl="8" w:tplc="CDBE6812">
      <w:numFmt w:val="decimal"/>
      <w:lvlText w:val=""/>
      <w:lvlJc w:val="left"/>
    </w:lvl>
  </w:abstractNum>
  <w:abstractNum w:abstractNumId="42">
    <w:nsid w:val="6CEAF087"/>
    <w:multiLevelType w:val="hybridMultilevel"/>
    <w:tmpl w:val="708C3168"/>
    <w:lvl w:ilvl="0" w:tplc="B964AEFC">
      <w:start w:val="15"/>
      <w:numFmt w:val="lowerLetter"/>
      <w:lvlText w:val="%1"/>
      <w:lvlJc w:val="left"/>
    </w:lvl>
    <w:lvl w:ilvl="1" w:tplc="73AAC8AE">
      <w:numFmt w:val="decimal"/>
      <w:lvlText w:val=""/>
      <w:lvlJc w:val="left"/>
    </w:lvl>
    <w:lvl w:ilvl="2" w:tplc="7818CEE8">
      <w:numFmt w:val="decimal"/>
      <w:lvlText w:val=""/>
      <w:lvlJc w:val="left"/>
    </w:lvl>
    <w:lvl w:ilvl="3" w:tplc="4EF8129C">
      <w:numFmt w:val="decimal"/>
      <w:lvlText w:val=""/>
      <w:lvlJc w:val="left"/>
    </w:lvl>
    <w:lvl w:ilvl="4" w:tplc="328EF768">
      <w:numFmt w:val="decimal"/>
      <w:lvlText w:val=""/>
      <w:lvlJc w:val="left"/>
    </w:lvl>
    <w:lvl w:ilvl="5" w:tplc="E340D28E">
      <w:numFmt w:val="decimal"/>
      <w:lvlText w:val=""/>
      <w:lvlJc w:val="left"/>
    </w:lvl>
    <w:lvl w:ilvl="6" w:tplc="3894E2BE">
      <w:numFmt w:val="decimal"/>
      <w:lvlText w:val=""/>
      <w:lvlJc w:val="left"/>
    </w:lvl>
    <w:lvl w:ilvl="7" w:tplc="4454A058">
      <w:numFmt w:val="decimal"/>
      <w:lvlText w:val=""/>
      <w:lvlJc w:val="left"/>
    </w:lvl>
    <w:lvl w:ilvl="8" w:tplc="E260012E">
      <w:numFmt w:val="decimal"/>
      <w:lvlText w:val=""/>
      <w:lvlJc w:val="left"/>
    </w:lvl>
  </w:abstractNum>
  <w:abstractNum w:abstractNumId="43">
    <w:nsid w:val="6DE91B18"/>
    <w:multiLevelType w:val="hybridMultilevel"/>
    <w:tmpl w:val="0BD09676"/>
    <w:lvl w:ilvl="0" w:tplc="B872825A">
      <w:start w:val="1"/>
      <w:numFmt w:val="decimal"/>
      <w:lvlText w:val="%1"/>
      <w:lvlJc w:val="left"/>
    </w:lvl>
    <w:lvl w:ilvl="1" w:tplc="258AA05A">
      <w:numFmt w:val="decimal"/>
      <w:lvlText w:val=""/>
      <w:lvlJc w:val="left"/>
    </w:lvl>
    <w:lvl w:ilvl="2" w:tplc="2A902E70">
      <w:numFmt w:val="decimal"/>
      <w:lvlText w:val=""/>
      <w:lvlJc w:val="left"/>
    </w:lvl>
    <w:lvl w:ilvl="3" w:tplc="F92478F0">
      <w:numFmt w:val="decimal"/>
      <w:lvlText w:val=""/>
      <w:lvlJc w:val="left"/>
    </w:lvl>
    <w:lvl w:ilvl="4" w:tplc="1D604922">
      <w:numFmt w:val="decimal"/>
      <w:lvlText w:val=""/>
      <w:lvlJc w:val="left"/>
    </w:lvl>
    <w:lvl w:ilvl="5" w:tplc="F0F8E748">
      <w:numFmt w:val="decimal"/>
      <w:lvlText w:val=""/>
      <w:lvlJc w:val="left"/>
    </w:lvl>
    <w:lvl w:ilvl="6" w:tplc="78ACFF04">
      <w:numFmt w:val="decimal"/>
      <w:lvlText w:val=""/>
      <w:lvlJc w:val="left"/>
    </w:lvl>
    <w:lvl w:ilvl="7" w:tplc="E3E8FDAA">
      <w:numFmt w:val="decimal"/>
      <w:lvlText w:val=""/>
      <w:lvlJc w:val="left"/>
    </w:lvl>
    <w:lvl w:ilvl="8" w:tplc="14E27326">
      <w:numFmt w:val="decimal"/>
      <w:lvlText w:val=""/>
      <w:lvlJc w:val="left"/>
    </w:lvl>
  </w:abstractNum>
  <w:abstractNum w:abstractNumId="44">
    <w:nsid w:val="70A64E2A"/>
    <w:multiLevelType w:val="hybridMultilevel"/>
    <w:tmpl w:val="90DCC5B8"/>
    <w:lvl w:ilvl="0" w:tplc="C1289B0C">
      <w:start w:val="3"/>
      <w:numFmt w:val="lowerLetter"/>
      <w:lvlText w:val="%1."/>
      <w:lvlJc w:val="left"/>
    </w:lvl>
    <w:lvl w:ilvl="1" w:tplc="A4DC3002">
      <w:numFmt w:val="decimal"/>
      <w:lvlText w:val=""/>
      <w:lvlJc w:val="left"/>
    </w:lvl>
    <w:lvl w:ilvl="2" w:tplc="4A2E3356">
      <w:numFmt w:val="decimal"/>
      <w:lvlText w:val=""/>
      <w:lvlJc w:val="left"/>
    </w:lvl>
    <w:lvl w:ilvl="3" w:tplc="DC6217F8">
      <w:numFmt w:val="decimal"/>
      <w:lvlText w:val=""/>
      <w:lvlJc w:val="left"/>
    </w:lvl>
    <w:lvl w:ilvl="4" w:tplc="CEFE9E1C">
      <w:numFmt w:val="decimal"/>
      <w:lvlText w:val=""/>
      <w:lvlJc w:val="left"/>
    </w:lvl>
    <w:lvl w:ilvl="5" w:tplc="1CB23C72">
      <w:numFmt w:val="decimal"/>
      <w:lvlText w:val=""/>
      <w:lvlJc w:val="left"/>
    </w:lvl>
    <w:lvl w:ilvl="6" w:tplc="547206F2">
      <w:numFmt w:val="decimal"/>
      <w:lvlText w:val=""/>
      <w:lvlJc w:val="left"/>
    </w:lvl>
    <w:lvl w:ilvl="7" w:tplc="E7901EA2">
      <w:numFmt w:val="decimal"/>
      <w:lvlText w:val=""/>
      <w:lvlJc w:val="left"/>
    </w:lvl>
    <w:lvl w:ilvl="8" w:tplc="7620476A">
      <w:numFmt w:val="decimal"/>
      <w:lvlText w:val=""/>
      <w:lvlJc w:val="left"/>
    </w:lvl>
  </w:abstractNum>
  <w:abstractNum w:abstractNumId="45">
    <w:nsid w:val="70C6A529"/>
    <w:multiLevelType w:val="hybridMultilevel"/>
    <w:tmpl w:val="EBA4995C"/>
    <w:lvl w:ilvl="0" w:tplc="C6CAE278">
      <w:start w:val="15"/>
      <w:numFmt w:val="lowerLetter"/>
      <w:lvlText w:val="%1"/>
      <w:lvlJc w:val="left"/>
    </w:lvl>
    <w:lvl w:ilvl="1" w:tplc="D8A4A5B0">
      <w:numFmt w:val="decimal"/>
      <w:lvlText w:val=""/>
      <w:lvlJc w:val="left"/>
    </w:lvl>
    <w:lvl w:ilvl="2" w:tplc="F4E0FF3E">
      <w:numFmt w:val="decimal"/>
      <w:lvlText w:val=""/>
      <w:lvlJc w:val="left"/>
    </w:lvl>
    <w:lvl w:ilvl="3" w:tplc="85188510">
      <w:numFmt w:val="decimal"/>
      <w:lvlText w:val=""/>
      <w:lvlJc w:val="left"/>
    </w:lvl>
    <w:lvl w:ilvl="4" w:tplc="52063FA8">
      <w:numFmt w:val="decimal"/>
      <w:lvlText w:val=""/>
      <w:lvlJc w:val="left"/>
    </w:lvl>
    <w:lvl w:ilvl="5" w:tplc="64801BD0">
      <w:numFmt w:val="decimal"/>
      <w:lvlText w:val=""/>
      <w:lvlJc w:val="left"/>
    </w:lvl>
    <w:lvl w:ilvl="6" w:tplc="6EF8B9AA">
      <w:numFmt w:val="decimal"/>
      <w:lvlText w:val=""/>
      <w:lvlJc w:val="left"/>
    </w:lvl>
    <w:lvl w:ilvl="7" w:tplc="6652BA3E">
      <w:numFmt w:val="decimal"/>
      <w:lvlText w:val=""/>
      <w:lvlJc w:val="left"/>
    </w:lvl>
    <w:lvl w:ilvl="8" w:tplc="6100DC86">
      <w:numFmt w:val="decimal"/>
      <w:lvlText w:val=""/>
      <w:lvlJc w:val="left"/>
    </w:lvl>
  </w:abstractNum>
  <w:abstractNum w:abstractNumId="46">
    <w:nsid w:val="725A06FB"/>
    <w:multiLevelType w:val="hybridMultilevel"/>
    <w:tmpl w:val="9B8817BA"/>
    <w:lvl w:ilvl="0" w:tplc="AA400608">
      <w:start w:val="15"/>
      <w:numFmt w:val="lowerLetter"/>
      <w:lvlText w:val="%1"/>
      <w:lvlJc w:val="left"/>
    </w:lvl>
    <w:lvl w:ilvl="1" w:tplc="E26251F8">
      <w:numFmt w:val="decimal"/>
      <w:lvlText w:val=""/>
      <w:lvlJc w:val="left"/>
    </w:lvl>
    <w:lvl w:ilvl="2" w:tplc="058AC4EC">
      <w:numFmt w:val="decimal"/>
      <w:lvlText w:val=""/>
      <w:lvlJc w:val="left"/>
    </w:lvl>
    <w:lvl w:ilvl="3" w:tplc="1EA85B40">
      <w:numFmt w:val="decimal"/>
      <w:lvlText w:val=""/>
      <w:lvlJc w:val="left"/>
    </w:lvl>
    <w:lvl w:ilvl="4" w:tplc="1A6E4176">
      <w:numFmt w:val="decimal"/>
      <w:lvlText w:val=""/>
      <w:lvlJc w:val="left"/>
    </w:lvl>
    <w:lvl w:ilvl="5" w:tplc="AD843418">
      <w:numFmt w:val="decimal"/>
      <w:lvlText w:val=""/>
      <w:lvlJc w:val="left"/>
    </w:lvl>
    <w:lvl w:ilvl="6" w:tplc="FB767B92">
      <w:numFmt w:val="decimal"/>
      <w:lvlText w:val=""/>
      <w:lvlJc w:val="left"/>
    </w:lvl>
    <w:lvl w:ilvl="7" w:tplc="07908C74">
      <w:numFmt w:val="decimal"/>
      <w:lvlText w:val=""/>
      <w:lvlJc w:val="left"/>
    </w:lvl>
    <w:lvl w:ilvl="8" w:tplc="DEDC569E">
      <w:numFmt w:val="decimal"/>
      <w:lvlText w:val=""/>
      <w:lvlJc w:val="left"/>
    </w:lvl>
  </w:abstractNum>
  <w:abstractNum w:abstractNumId="47">
    <w:nsid w:val="737B8DDC"/>
    <w:multiLevelType w:val="hybridMultilevel"/>
    <w:tmpl w:val="83B8BACA"/>
    <w:lvl w:ilvl="0" w:tplc="854897CA">
      <w:start w:val="15"/>
      <w:numFmt w:val="lowerLetter"/>
      <w:lvlText w:val="%1"/>
      <w:lvlJc w:val="left"/>
    </w:lvl>
    <w:lvl w:ilvl="1" w:tplc="85964610">
      <w:numFmt w:val="decimal"/>
      <w:lvlText w:val=""/>
      <w:lvlJc w:val="left"/>
    </w:lvl>
    <w:lvl w:ilvl="2" w:tplc="470ACCAA">
      <w:numFmt w:val="decimal"/>
      <w:lvlText w:val=""/>
      <w:lvlJc w:val="left"/>
    </w:lvl>
    <w:lvl w:ilvl="3" w:tplc="2940E72A">
      <w:numFmt w:val="decimal"/>
      <w:lvlText w:val=""/>
      <w:lvlJc w:val="left"/>
    </w:lvl>
    <w:lvl w:ilvl="4" w:tplc="C2CC80BC">
      <w:numFmt w:val="decimal"/>
      <w:lvlText w:val=""/>
      <w:lvlJc w:val="left"/>
    </w:lvl>
    <w:lvl w:ilvl="5" w:tplc="1F58D732">
      <w:numFmt w:val="decimal"/>
      <w:lvlText w:val=""/>
      <w:lvlJc w:val="left"/>
    </w:lvl>
    <w:lvl w:ilvl="6" w:tplc="2C260A0A">
      <w:numFmt w:val="decimal"/>
      <w:lvlText w:val=""/>
      <w:lvlJc w:val="left"/>
    </w:lvl>
    <w:lvl w:ilvl="7" w:tplc="6C94CAE2">
      <w:numFmt w:val="decimal"/>
      <w:lvlText w:val=""/>
      <w:lvlJc w:val="left"/>
    </w:lvl>
    <w:lvl w:ilvl="8" w:tplc="DB0C18CA">
      <w:numFmt w:val="decimal"/>
      <w:lvlText w:val=""/>
      <w:lvlJc w:val="left"/>
    </w:lvl>
  </w:abstractNum>
  <w:abstractNum w:abstractNumId="48">
    <w:nsid w:val="75C6C33A"/>
    <w:multiLevelType w:val="hybridMultilevel"/>
    <w:tmpl w:val="33E2BBBA"/>
    <w:lvl w:ilvl="0" w:tplc="596851D6">
      <w:start w:val="15"/>
      <w:numFmt w:val="lowerLetter"/>
      <w:lvlText w:val="%1"/>
      <w:lvlJc w:val="left"/>
    </w:lvl>
    <w:lvl w:ilvl="1" w:tplc="141496D0">
      <w:numFmt w:val="decimal"/>
      <w:lvlText w:val=""/>
      <w:lvlJc w:val="left"/>
    </w:lvl>
    <w:lvl w:ilvl="2" w:tplc="14CA03DE">
      <w:numFmt w:val="decimal"/>
      <w:lvlText w:val=""/>
      <w:lvlJc w:val="left"/>
    </w:lvl>
    <w:lvl w:ilvl="3" w:tplc="C604214A">
      <w:numFmt w:val="decimal"/>
      <w:lvlText w:val=""/>
      <w:lvlJc w:val="left"/>
    </w:lvl>
    <w:lvl w:ilvl="4" w:tplc="76E81C5A">
      <w:numFmt w:val="decimal"/>
      <w:lvlText w:val=""/>
      <w:lvlJc w:val="left"/>
    </w:lvl>
    <w:lvl w:ilvl="5" w:tplc="E74AA26C">
      <w:numFmt w:val="decimal"/>
      <w:lvlText w:val=""/>
      <w:lvlJc w:val="left"/>
    </w:lvl>
    <w:lvl w:ilvl="6" w:tplc="A3F21202">
      <w:numFmt w:val="decimal"/>
      <w:lvlText w:val=""/>
      <w:lvlJc w:val="left"/>
    </w:lvl>
    <w:lvl w:ilvl="7" w:tplc="5E64B246">
      <w:numFmt w:val="decimal"/>
      <w:lvlText w:val=""/>
      <w:lvlJc w:val="left"/>
    </w:lvl>
    <w:lvl w:ilvl="8" w:tplc="A67451BC">
      <w:numFmt w:val="decimal"/>
      <w:lvlText w:val=""/>
      <w:lvlJc w:val="left"/>
    </w:lvl>
  </w:abstractNum>
  <w:abstractNum w:abstractNumId="49">
    <w:nsid w:val="7644A45C"/>
    <w:multiLevelType w:val="hybridMultilevel"/>
    <w:tmpl w:val="548CE894"/>
    <w:lvl w:ilvl="0" w:tplc="F88CD7C8">
      <w:start w:val="15"/>
      <w:numFmt w:val="lowerLetter"/>
      <w:lvlText w:val="%1"/>
      <w:lvlJc w:val="left"/>
    </w:lvl>
    <w:lvl w:ilvl="1" w:tplc="BD4EF67E">
      <w:numFmt w:val="decimal"/>
      <w:lvlText w:val=""/>
      <w:lvlJc w:val="left"/>
    </w:lvl>
    <w:lvl w:ilvl="2" w:tplc="EEA01C8A">
      <w:numFmt w:val="decimal"/>
      <w:lvlText w:val=""/>
      <w:lvlJc w:val="left"/>
    </w:lvl>
    <w:lvl w:ilvl="3" w:tplc="50E258CE">
      <w:numFmt w:val="decimal"/>
      <w:lvlText w:val=""/>
      <w:lvlJc w:val="left"/>
    </w:lvl>
    <w:lvl w:ilvl="4" w:tplc="72106C70">
      <w:numFmt w:val="decimal"/>
      <w:lvlText w:val=""/>
      <w:lvlJc w:val="left"/>
    </w:lvl>
    <w:lvl w:ilvl="5" w:tplc="9C74951E">
      <w:numFmt w:val="decimal"/>
      <w:lvlText w:val=""/>
      <w:lvlJc w:val="left"/>
    </w:lvl>
    <w:lvl w:ilvl="6" w:tplc="2C621E64">
      <w:numFmt w:val="decimal"/>
      <w:lvlText w:val=""/>
      <w:lvlJc w:val="left"/>
    </w:lvl>
    <w:lvl w:ilvl="7" w:tplc="4BA2D34C">
      <w:numFmt w:val="decimal"/>
      <w:lvlText w:val=""/>
      <w:lvlJc w:val="left"/>
    </w:lvl>
    <w:lvl w:ilvl="8" w:tplc="AD367534">
      <w:numFmt w:val="decimal"/>
      <w:lvlText w:val=""/>
      <w:lvlJc w:val="left"/>
    </w:lvl>
  </w:abstractNum>
  <w:abstractNum w:abstractNumId="50">
    <w:nsid w:val="7724C67E"/>
    <w:multiLevelType w:val="hybridMultilevel"/>
    <w:tmpl w:val="A6B28426"/>
    <w:lvl w:ilvl="0" w:tplc="2D2E85F4">
      <w:start w:val="15"/>
      <w:numFmt w:val="lowerLetter"/>
      <w:lvlText w:val="%1"/>
      <w:lvlJc w:val="left"/>
    </w:lvl>
    <w:lvl w:ilvl="1" w:tplc="7B807BBE">
      <w:numFmt w:val="decimal"/>
      <w:lvlText w:val=""/>
      <w:lvlJc w:val="left"/>
    </w:lvl>
    <w:lvl w:ilvl="2" w:tplc="CA5CBA8C">
      <w:numFmt w:val="decimal"/>
      <w:lvlText w:val=""/>
      <w:lvlJc w:val="left"/>
    </w:lvl>
    <w:lvl w:ilvl="3" w:tplc="0008A442">
      <w:numFmt w:val="decimal"/>
      <w:lvlText w:val=""/>
      <w:lvlJc w:val="left"/>
    </w:lvl>
    <w:lvl w:ilvl="4" w:tplc="FE9684C4">
      <w:numFmt w:val="decimal"/>
      <w:lvlText w:val=""/>
      <w:lvlJc w:val="left"/>
    </w:lvl>
    <w:lvl w:ilvl="5" w:tplc="BFEC5E2A">
      <w:numFmt w:val="decimal"/>
      <w:lvlText w:val=""/>
      <w:lvlJc w:val="left"/>
    </w:lvl>
    <w:lvl w:ilvl="6" w:tplc="0F521070">
      <w:numFmt w:val="decimal"/>
      <w:lvlText w:val=""/>
      <w:lvlJc w:val="left"/>
    </w:lvl>
    <w:lvl w:ilvl="7" w:tplc="EBD26358">
      <w:numFmt w:val="decimal"/>
      <w:lvlText w:val=""/>
      <w:lvlJc w:val="left"/>
    </w:lvl>
    <w:lvl w:ilvl="8" w:tplc="A0A0B55A">
      <w:numFmt w:val="decimal"/>
      <w:lvlText w:val=""/>
      <w:lvlJc w:val="left"/>
    </w:lvl>
  </w:abstractNum>
  <w:abstractNum w:abstractNumId="51">
    <w:nsid w:val="77465F01"/>
    <w:multiLevelType w:val="hybridMultilevel"/>
    <w:tmpl w:val="7FF08732"/>
    <w:lvl w:ilvl="0" w:tplc="161CA890">
      <w:start w:val="2"/>
      <w:numFmt w:val="lowerLetter"/>
      <w:lvlText w:val="%1."/>
      <w:lvlJc w:val="left"/>
    </w:lvl>
    <w:lvl w:ilvl="1" w:tplc="2578E996">
      <w:numFmt w:val="decimal"/>
      <w:lvlText w:val=""/>
      <w:lvlJc w:val="left"/>
    </w:lvl>
    <w:lvl w:ilvl="2" w:tplc="E28005BE">
      <w:numFmt w:val="decimal"/>
      <w:lvlText w:val=""/>
      <w:lvlJc w:val="left"/>
    </w:lvl>
    <w:lvl w:ilvl="3" w:tplc="8B64DEE4">
      <w:numFmt w:val="decimal"/>
      <w:lvlText w:val=""/>
      <w:lvlJc w:val="left"/>
    </w:lvl>
    <w:lvl w:ilvl="4" w:tplc="89B8CCC0">
      <w:numFmt w:val="decimal"/>
      <w:lvlText w:val=""/>
      <w:lvlJc w:val="left"/>
    </w:lvl>
    <w:lvl w:ilvl="5" w:tplc="994C75A2">
      <w:numFmt w:val="decimal"/>
      <w:lvlText w:val=""/>
      <w:lvlJc w:val="left"/>
    </w:lvl>
    <w:lvl w:ilvl="6" w:tplc="5456B6F8">
      <w:numFmt w:val="decimal"/>
      <w:lvlText w:val=""/>
      <w:lvlJc w:val="left"/>
    </w:lvl>
    <w:lvl w:ilvl="7" w:tplc="F77C0268">
      <w:numFmt w:val="decimal"/>
      <w:lvlText w:val=""/>
      <w:lvlJc w:val="left"/>
    </w:lvl>
    <w:lvl w:ilvl="8" w:tplc="A1E8B300">
      <w:numFmt w:val="decimal"/>
      <w:lvlText w:val=""/>
      <w:lvlJc w:val="left"/>
    </w:lvl>
  </w:abstractNum>
  <w:abstractNum w:abstractNumId="52">
    <w:nsid w:val="79A1DEAA"/>
    <w:multiLevelType w:val="hybridMultilevel"/>
    <w:tmpl w:val="924A908A"/>
    <w:lvl w:ilvl="0" w:tplc="A232E328">
      <w:start w:val="6"/>
      <w:numFmt w:val="lowerLetter"/>
      <w:lvlText w:val="%1."/>
      <w:lvlJc w:val="left"/>
    </w:lvl>
    <w:lvl w:ilvl="1" w:tplc="372E5D6E">
      <w:numFmt w:val="decimal"/>
      <w:lvlText w:val=""/>
      <w:lvlJc w:val="left"/>
    </w:lvl>
    <w:lvl w:ilvl="2" w:tplc="A33CCB8E">
      <w:numFmt w:val="decimal"/>
      <w:lvlText w:val=""/>
      <w:lvlJc w:val="left"/>
    </w:lvl>
    <w:lvl w:ilvl="3" w:tplc="C298CAAA">
      <w:numFmt w:val="decimal"/>
      <w:lvlText w:val=""/>
      <w:lvlJc w:val="left"/>
    </w:lvl>
    <w:lvl w:ilvl="4" w:tplc="75D6FE36">
      <w:numFmt w:val="decimal"/>
      <w:lvlText w:val=""/>
      <w:lvlJc w:val="left"/>
    </w:lvl>
    <w:lvl w:ilvl="5" w:tplc="1812BC5E">
      <w:numFmt w:val="decimal"/>
      <w:lvlText w:val=""/>
      <w:lvlJc w:val="left"/>
    </w:lvl>
    <w:lvl w:ilvl="6" w:tplc="0D78312A">
      <w:numFmt w:val="decimal"/>
      <w:lvlText w:val=""/>
      <w:lvlJc w:val="left"/>
    </w:lvl>
    <w:lvl w:ilvl="7" w:tplc="66D2FC6C">
      <w:numFmt w:val="decimal"/>
      <w:lvlText w:val=""/>
      <w:lvlJc w:val="left"/>
    </w:lvl>
    <w:lvl w:ilvl="8" w:tplc="87648894">
      <w:numFmt w:val="decimal"/>
      <w:lvlText w:val=""/>
      <w:lvlJc w:val="left"/>
    </w:lvl>
  </w:abstractNum>
  <w:abstractNum w:abstractNumId="53">
    <w:nsid w:val="7A6D8D3C"/>
    <w:multiLevelType w:val="hybridMultilevel"/>
    <w:tmpl w:val="D0F86838"/>
    <w:lvl w:ilvl="0" w:tplc="890E4FE4">
      <w:start w:val="15"/>
      <w:numFmt w:val="lowerLetter"/>
      <w:lvlText w:val="%1"/>
      <w:lvlJc w:val="left"/>
    </w:lvl>
    <w:lvl w:ilvl="1" w:tplc="3C46C480">
      <w:numFmt w:val="decimal"/>
      <w:lvlText w:val=""/>
      <w:lvlJc w:val="left"/>
    </w:lvl>
    <w:lvl w:ilvl="2" w:tplc="DD602D16">
      <w:numFmt w:val="decimal"/>
      <w:lvlText w:val=""/>
      <w:lvlJc w:val="left"/>
    </w:lvl>
    <w:lvl w:ilvl="3" w:tplc="0A000548">
      <w:numFmt w:val="decimal"/>
      <w:lvlText w:val=""/>
      <w:lvlJc w:val="left"/>
    </w:lvl>
    <w:lvl w:ilvl="4" w:tplc="1BB8B53C">
      <w:numFmt w:val="decimal"/>
      <w:lvlText w:val=""/>
      <w:lvlJc w:val="left"/>
    </w:lvl>
    <w:lvl w:ilvl="5" w:tplc="67663686">
      <w:numFmt w:val="decimal"/>
      <w:lvlText w:val=""/>
      <w:lvlJc w:val="left"/>
    </w:lvl>
    <w:lvl w:ilvl="6" w:tplc="3BD49B3E">
      <w:numFmt w:val="decimal"/>
      <w:lvlText w:val=""/>
      <w:lvlJc w:val="left"/>
    </w:lvl>
    <w:lvl w:ilvl="7" w:tplc="338CE2A6">
      <w:numFmt w:val="decimal"/>
      <w:lvlText w:val=""/>
      <w:lvlJc w:val="left"/>
    </w:lvl>
    <w:lvl w:ilvl="8" w:tplc="80C212C0">
      <w:numFmt w:val="decimal"/>
      <w:lvlText w:val=""/>
      <w:lvlJc w:val="left"/>
    </w:lvl>
  </w:abstractNum>
  <w:abstractNum w:abstractNumId="54">
    <w:nsid w:val="7C034DAB"/>
    <w:multiLevelType w:val="multilevel"/>
    <w:tmpl w:val="E25464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nsid w:val="7C3DBD3D"/>
    <w:multiLevelType w:val="hybridMultilevel"/>
    <w:tmpl w:val="15F000F0"/>
    <w:lvl w:ilvl="0" w:tplc="68D4116E">
      <w:start w:val="15"/>
      <w:numFmt w:val="lowerLetter"/>
      <w:lvlText w:val="%1"/>
      <w:lvlJc w:val="left"/>
    </w:lvl>
    <w:lvl w:ilvl="1" w:tplc="088E89EC">
      <w:numFmt w:val="decimal"/>
      <w:lvlText w:val=""/>
      <w:lvlJc w:val="left"/>
    </w:lvl>
    <w:lvl w:ilvl="2" w:tplc="86CA9112">
      <w:numFmt w:val="decimal"/>
      <w:lvlText w:val=""/>
      <w:lvlJc w:val="left"/>
    </w:lvl>
    <w:lvl w:ilvl="3" w:tplc="D24E7592">
      <w:numFmt w:val="decimal"/>
      <w:lvlText w:val=""/>
      <w:lvlJc w:val="left"/>
    </w:lvl>
    <w:lvl w:ilvl="4" w:tplc="07B02C3C">
      <w:numFmt w:val="decimal"/>
      <w:lvlText w:val=""/>
      <w:lvlJc w:val="left"/>
    </w:lvl>
    <w:lvl w:ilvl="5" w:tplc="8444CD00">
      <w:numFmt w:val="decimal"/>
      <w:lvlText w:val=""/>
      <w:lvlJc w:val="left"/>
    </w:lvl>
    <w:lvl w:ilvl="6" w:tplc="1092077E">
      <w:numFmt w:val="decimal"/>
      <w:lvlText w:val=""/>
      <w:lvlJc w:val="left"/>
    </w:lvl>
    <w:lvl w:ilvl="7" w:tplc="BF105F5A">
      <w:numFmt w:val="decimal"/>
      <w:lvlText w:val=""/>
      <w:lvlJc w:val="left"/>
    </w:lvl>
    <w:lvl w:ilvl="8" w:tplc="7358736C">
      <w:numFmt w:val="decimal"/>
      <w:lvlText w:val=""/>
      <w:lvlJc w:val="left"/>
    </w:lvl>
  </w:abstractNum>
  <w:num w:numId="1">
    <w:abstractNumId w:val="3"/>
  </w:num>
  <w:num w:numId="2">
    <w:abstractNumId w:val="0"/>
  </w:num>
  <w:num w:numId="3">
    <w:abstractNumId w:val="22"/>
  </w:num>
  <w:num w:numId="4">
    <w:abstractNumId w:val="2"/>
  </w:num>
  <w:num w:numId="5">
    <w:abstractNumId w:val="8"/>
  </w:num>
  <w:num w:numId="6">
    <w:abstractNumId w:val="55"/>
  </w:num>
  <w:num w:numId="7">
    <w:abstractNumId w:val="47"/>
  </w:num>
  <w:num w:numId="8">
    <w:abstractNumId w:val="42"/>
  </w:num>
  <w:num w:numId="9">
    <w:abstractNumId w:val="9"/>
  </w:num>
  <w:num w:numId="10">
    <w:abstractNumId w:val="26"/>
  </w:num>
  <w:num w:numId="11">
    <w:abstractNumId w:val="16"/>
  </w:num>
  <w:num w:numId="12">
    <w:abstractNumId w:val="38"/>
  </w:num>
  <w:num w:numId="13">
    <w:abstractNumId w:val="24"/>
  </w:num>
  <w:num w:numId="14">
    <w:abstractNumId w:val="31"/>
  </w:num>
  <w:num w:numId="15">
    <w:abstractNumId w:val="25"/>
  </w:num>
  <w:num w:numId="16">
    <w:abstractNumId w:val="1"/>
  </w:num>
  <w:num w:numId="17">
    <w:abstractNumId w:val="19"/>
  </w:num>
  <w:num w:numId="18">
    <w:abstractNumId w:val="51"/>
  </w:num>
  <w:num w:numId="19">
    <w:abstractNumId w:val="50"/>
  </w:num>
  <w:num w:numId="20">
    <w:abstractNumId w:val="36"/>
  </w:num>
  <w:num w:numId="21">
    <w:abstractNumId w:val="11"/>
  </w:num>
  <w:num w:numId="22">
    <w:abstractNumId w:val="37"/>
  </w:num>
  <w:num w:numId="23">
    <w:abstractNumId w:val="28"/>
  </w:num>
  <w:num w:numId="24">
    <w:abstractNumId w:val="15"/>
  </w:num>
  <w:num w:numId="25">
    <w:abstractNumId w:val="34"/>
  </w:num>
  <w:num w:numId="26">
    <w:abstractNumId w:val="44"/>
  </w:num>
  <w:num w:numId="27">
    <w:abstractNumId w:val="41"/>
  </w:num>
  <w:num w:numId="28">
    <w:abstractNumId w:val="13"/>
  </w:num>
  <w:num w:numId="29">
    <w:abstractNumId w:val="7"/>
  </w:num>
  <w:num w:numId="30">
    <w:abstractNumId w:val="46"/>
  </w:num>
  <w:num w:numId="31">
    <w:abstractNumId w:val="14"/>
  </w:num>
  <w:num w:numId="32">
    <w:abstractNumId w:val="33"/>
  </w:num>
  <w:num w:numId="33">
    <w:abstractNumId w:val="53"/>
  </w:num>
  <w:num w:numId="34">
    <w:abstractNumId w:val="27"/>
  </w:num>
  <w:num w:numId="35">
    <w:abstractNumId w:val="30"/>
  </w:num>
  <w:num w:numId="36">
    <w:abstractNumId w:val="43"/>
  </w:num>
  <w:num w:numId="37">
    <w:abstractNumId w:val="20"/>
  </w:num>
  <w:num w:numId="38">
    <w:abstractNumId w:val="49"/>
  </w:num>
  <w:num w:numId="39">
    <w:abstractNumId w:val="17"/>
  </w:num>
  <w:num w:numId="40">
    <w:abstractNumId w:val="40"/>
  </w:num>
  <w:num w:numId="41">
    <w:abstractNumId w:val="32"/>
  </w:num>
  <w:num w:numId="42">
    <w:abstractNumId w:val="23"/>
  </w:num>
  <w:num w:numId="43">
    <w:abstractNumId w:val="6"/>
  </w:num>
  <w:num w:numId="44">
    <w:abstractNumId w:val="52"/>
  </w:num>
  <w:num w:numId="45">
    <w:abstractNumId w:val="48"/>
  </w:num>
  <w:num w:numId="46">
    <w:abstractNumId w:val="5"/>
  </w:num>
  <w:num w:numId="47">
    <w:abstractNumId w:val="45"/>
  </w:num>
  <w:num w:numId="48">
    <w:abstractNumId w:val="29"/>
  </w:num>
  <w:num w:numId="49">
    <w:abstractNumId w:val="18"/>
  </w:num>
  <w:num w:numId="50">
    <w:abstractNumId w:val="10"/>
  </w:num>
  <w:num w:numId="51">
    <w:abstractNumId w:val="39"/>
  </w:num>
  <w:num w:numId="52">
    <w:abstractNumId w:val="12"/>
  </w:num>
  <w:num w:numId="53">
    <w:abstractNumId w:val="21"/>
  </w:num>
  <w:num w:numId="54">
    <w:abstractNumId w:val="54"/>
  </w:num>
  <w:num w:numId="55">
    <w:abstractNumId w:val="35"/>
  </w:num>
  <w:num w:numId="56">
    <w:abstractNumId w:val="4"/>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6F1A"/>
    <w:rsid w:val="00016736"/>
    <w:rsid w:val="000B0AFB"/>
    <w:rsid w:val="001706DB"/>
    <w:rsid w:val="0027532B"/>
    <w:rsid w:val="002C4432"/>
    <w:rsid w:val="00346649"/>
    <w:rsid w:val="003A6F1A"/>
    <w:rsid w:val="00431FA9"/>
    <w:rsid w:val="00451262"/>
    <w:rsid w:val="00484A45"/>
    <w:rsid w:val="005414CC"/>
    <w:rsid w:val="005A0F76"/>
    <w:rsid w:val="006071CA"/>
    <w:rsid w:val="00740CDE"/>
    <w:rsid w:val="00744869"/>
    <w:rsid w:val="008474EC"/>
    <w:rsid w:val="00851454"/>
    <w:rsid w:val="0085611D"/>
    <w:rsid w:val="00935A9D"/>
    <w:rsid w:val="00A94413"/>
    <w:rsid w:val="00AF3802"/>
    <w:rsid w:val="00B15845"/>
    <w:rsid w:val="00B76590"/>
    <w:rsid w:val="00C626B0"/>
    <w:rsid w:val="00C85332"/>
    <w:rsid w:val="00F33B7C"/>
    <w:rsid w:val="00F53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7532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7532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7532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51454"/>
    <w:rPr>
      <w:rFonts w:ascii="Tahoma" w:hAnsi="Tahoma" w:cs="Tahoma"/>
      <w:sz w:val="16"/>
      <w:szCs w:val="16"/>
    </w:rPr>
  </w:style>
  <w:style w:type="character" w:customStyle="1" w:styleId="BalloonTextChar">
    <w:name w:val="Balloon Text Char"/>
    <w:basedOn w:val="DefaultParagraphFont"/>
    <w:link w:val="BalloonText"/>
    <w:uiPriority w:val="99"/>
    <w:semiHidden/>
    <w:rsid w:val="00851454"/>
    <w:rPr>
      <w:rFonts w:ascii="Tahoma" w:hAnsi="Tahoma" w:cs="Tahoma"/>
      <w:sz w:val="16"/>
      <w:szCs w:val="16"/>
    </w:rPr>
  </w:style>
  <w:style w:type="paragraph" w:styleId="ListParagraph">
    <w:name w:val="List Paragraph"/>
    <w:basedOn w:val="Normal"/>
    <w:uiPriority w:val="34"/>
    <w:qFormat/>
    <w:rsid w:val="005414CC"/>
    <w:pPr>
      <w:ind w:left="720"/>
      <w:contextualSpacing/>
    </w:pPr>
  </w:style>
  <w:style w:type="paragraph" w:styleId="Header">
    <w:name w:val="header"/>
    <w:basedOn w:val="Normal"/>
    <w:link w:val="HeaderChar"/>
    <w:uiPriority w:val="99"/>
    <w:unhideWhenUsed/>
    <w:rsid w:val="002C4432"/>
    <w:pPr>
      <w:tabs>
        <w:tab w:val="center" w:pos="4680"/>
        <w:tab w:val="right" w:pos="9360"/>
      </w:tabs>
    </w:pPr>
  </w:style>
  <w:style w:type="character" w:customStyle="1" w:styleId="HeaderChar">
    <w:name w:val="Header Char"/>
    <w:basedOn w:val="DefaultParagraphFont"/>
    <w:link w:val="Header"/>
    <w:uiPriority w:val="99"/>
    <w:rsid w:val="002C4432"/>
  </w:style>
  <w:style w:type="paragraph" w:styleId="Footer">
    <w:name w:val="footer"/>
    <w:basedOn w:val="Normal"/>
    <w:link w:val="FooterChar"/>
    <w:uiPriority w:val="99"/>
    <w:unhideWhenUsed/>
    <w:rsid w:val="002C4432"/>
    <w:pPr>
      <w:tabs>
        <w:tab w:val="center" w:pos="4680"/>
        <w:tab w:val="right" w:pos="9360"/>
      </w:tabs>
    </w:pPr>
  </w:style>
  <w:style w:type="character" w:customStyle="1" w:styleId="FooterChar">
    <w:name w:val="Footer Char"/>
    <w:basedOn w:val="DefaultParagraphFont"/>
    <w:link w:val="Footer"/>
    <w:uiPriority w:val="99"/>
    <w:rsid w:val="002C4432"/>
  </w:style>
  <w:style w:type="character" w:customStyle="1" w:styleId="Heading1Char">
    <w:name w:val="Heading 1 Char"/>
    <w:basedOn w:val="DefaultParagraphFont"/>
    <w:link w:val="Heading1"/>
    <w:uiPriority w:val="9"/>
    <w:rsid w:val="0027532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7532B"/>
    <w:pPr>
      <w:spacing w:line="276" w:lineRule="auto"/>
      <w:outlineLvl w:val="9"/>
    </w:pPr>
    <w:rPr>
      <w:lang w:eastAsia="ja-JP"/>
    </w:rPr>
  </w:style>
  <w:style w:type="character" w:customStyle="1" w:styleId="Heading2Char">
    <w:name w:val="Heading 2 Char"/>
    <w:basedOn w:val="DefaultParagraphFont"/>
    <w:link w:val="Heading2"/>
    <w:uiPriority w:val="9"/>
    <w:semiHidden/>
    <w:rsid w:val="0027532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27532B"/>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27532B"/>
    <w:pPr>
      <w:spacing w:after="100"/>
    </w:pPr>
  </w:style>
  <w:style w:type="paragraph" w:styleId="TOC2">
    <w:name w:val="toc 2"/>
    <w:basedOn w:val="Normal"/>
    <w:next w:val="Normal"/>
    <w:autoRedefine/>
    <w:uiPriority w:val="39"/>
    <w:unhideWhenUsed/>
    <w:rsid w:val="0027532B"/>
    <w:pPr>
      <w:spacing w:after="100"/>
      <w:ind w:left="220"/>
    </w:pPr>
  </w:style>
  <w:style w:type="character" w:styleId="Hyperlink">
    <w:name w:val="Hyperlink"/>
    <w:basedOn w:val="DefaultParagraphFont"/>
    <w:uiPriority w:val="99"/>
    <w:unhideWhenUsed/>
    <w:rsid w:val="0027532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7532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7532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7532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51454"/>
    <w:rPr>
      <w:rFonts w:ascii="Tahoma" w:hAnsi="Tahoma" w:cs="Tahoma"/>
      <w:sz w:val="16"/>
      <w:szCs w:val="16"/>
    </w:rPr>
  </w:style>
  <w:style w:type="character" w:customStyle="1" w:styleId="BalloonTextChar">
    <w:name w:val="Balloon Text Char"/>
    <w:basedOn w:val="DefaultParagraphFont"/>
    <w:link w:val="BalloonText"/>
    <w:uiPriority w:val="99"/>
    <w:semiHidden/>
    <w:rsid w:val="00851454"/>
    <w:rPr>
      <w:rFonts w:ascii="Tahoma" w:hAnsi="Tahoma" w:cs="Tahoma"/>
      <w:sz w:val="16"/>
      <w:szCs w:val="16"/>
    </w:rPr>
  </w:style>
  <w:style w:type="paragraph" w:styleId="ListParagraph">
    <w:name w:val="List Paragraph"/>
    <w:basedOn w:val="Normal"/>
    <w:uiPriority w:val="34"/>
    <w:qFormat/>
    <w:rsid w:val="005414CC"/>
    <w:pPr>
      <w:ind w:left="720"/>
      <w:contextualSpacing/>
    </w:pPr>
  </w:style>
  <w:style w:type="paragraph" w:styleId="Header">
    <w:name w:val="header"/>
    <w:basedOn w:val="Normal"/>
    <w:link w:val="HeaderChar"/>
    <w:uiPriority w:val="99"/>
    <w:unhideWhenUsed/>
    <w:rsid w:val="002C4432"/>
    <w:pPr>
      <w:tabs>
        <w:tab w:val="center" w:pos="4680"/>
        <w:tab w:val="right" w:pos="9360"/>
      </w:tabs>
    </w:pPr>
  </w:style>
  <w:style w:type="character" w:customStyle="1" w:styleId="HeaderChar">
    <w:name w:val="Header Char"/>
    <w:basedOn w:val="DefaultParagraphFont"/>
    <w:link w:val="Header"/>
    <w:uiPriority w:val="99"/>
    <w:rsid w:val="002C4432"/>
  </w:style>
  <w:style w:type="paragraph" w:styleId="Footer">
    <w:name w:val="footer"/>
    <w:basedOn w:val="Normal"/>
    <w:link w:val="FooterChar"/>
    <w:uiPriority w:val="99"/>
    <w:unhideWhenUsed/>
    <w:rsid w:val="002C4432"/>
    <w:pPr>
      <w:tabs>
        <w:tab w:val="center" w:pos="4680"/>
        <w:tab w:val="right" w:pos="9360"/>
      </w:tabs>
    </w:pPr>
  </w:style>
  <w:style w:type="character" w:customStyle="1" w:styleId="FooterChar">
    <w:name w:val="Footer Char"/>
    <w:basedOn w:val="DefaultParagraphFont"/>
    <w:link w:val="Footer"/>
    <w:uiPriority w:val="99"/>
    <w:rsid w:val="002C4432"/>
  </w:style>
  <w:style w:type="character" w:customStyle="1" w:styleId="Heading1Char">
    <w:name w:val="Heading 1 Char"/>
    <w:basedOn w:val="DefaultParagraphFont"/>
    <w:link w:val="Heading1"/>
    <w:uiPriority w:val="9"/>
    <w:rsid w:val="0027532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7532B"/>
    <w:pPr>
      <w:spacing w:line="276" w:lineRule="auto"/>
      <w:outlineLvl w:val="9"/>
    </w:pPr>
    <w:rPr>
      <w:lang w:eastAsia="ja-JP"/>
    </w:rPr>
  </w:style>
  <w:style w:type="character" w:customStyle="1" w:styleId="Heading2Char">
    <w:name w:val="Heading 2 Char"/>
    <w:basedOn w:val="DefaultParagraphFont"/>
    <w:link w:val="Heading2"/>
    <w:uiPriority w:val="9"/>
    <w:semiHidden/>
    <w:rsid w:val="0027532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27532B"/>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27532B"/>
    <w:pPr>
      <w:spacing w:after="100"/>
    </w:pPr>
  </w:style>
  <w:style w:type="paragraph" w:styleId="TOC2">
    <w:name w:val="toc 2"/>
    <w:basedOn w:val="Normal"/>
    <w:next w:val="Normal"/>
    <w:autoRedefine/>
    <w:uiPriority w:val="39"/>
    <w:unhideWhenUsed/>
    <w:rsid w:val="0027532B"/>
    <w:pPr>
      <w:spacing w:after="100"/>
      <w:ind w:left="220"/>
    </w:pPr>
  </w:style>
  <w:style w:type="character" w:styleId="Hyperlink">
    <w:name w:val="Hyperlink"/>
    <w:basedOn w:val="DefaultParagraphFont"/>
    <w:uiPriority w:val="99"/>
    <w:unhideWhenUsed/>
    <w:rsid w:val="0027532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fontTable" Target="fontTable.xml"/><Relationship Id="rId21" Type="http://schemas.openxmlformats.org/officeDocument/2006/relationships/image" Target="media/image12.jp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footer" Target="footer2.xml"/><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973ED5-8D82-4F3F-A8FD-C3F47349A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46</Pages>
  <Words>2364</Words>
  <Characters>13478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PC</cp:lastModifiedBy>
  <cp:revision>10</cp:revision>
  <dcterms:created xsi:type="dcterms:W3CDTF">2020-08-12T00:42:00Z</dcterms:created>
  <dcterms:modified xsi:type="dcterms:W3CDTF">2020-08-12T02:12:00Z</dcterms:modified>
</cp:coreProperties>
</file>